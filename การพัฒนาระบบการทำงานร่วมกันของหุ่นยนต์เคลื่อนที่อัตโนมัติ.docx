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80FDD" w14:textId="13FF3F1D" w:rsidR="001C2895" w:rsidRDefault="001C2895" w:rsidP="001C289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50470823"/>
      <w:bookmarkStart w:id="1" w:name="_Hlk47824837"/>
      <w:bookmarkStart w:id="2" w:name="_Hlk50473130"/>
      <w:r w:rsidRPr="009B143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8242" behindDoc="1" locked="0" layoutInCell="1" allowOverlap="1" wp14:anchorId="06A41DE7" wp14:editId="0592A78D">
            <wp:simplePos x="0" y="0"/>
            <wp:positionH relativeFrom="column">
              <wp:posOffset>2555875</wp:posOffset>
            </wp:positionH>
            <wp:positionV relativeFrom="paragraph">
              <wp:posOffset>-55822</wp:posOffset>
            </wp:positionV>
            <wp:extent cx="1043940" cy="1043940"/>
            <wp:effectExtent l="0" t="0" r="381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มจพ 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B48" w:rsidRPr="009B143C">
        <w:rPr>
          <w:rFonts w:ascii="TH SarabunPSK" w:eastAsia="Calibri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7BE3B8D" wp14:editId="3CCF0296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455420" cy="365760"/>
                <wp:effectExtent l="0" t="0" r="0" b="0"/>
                <wp:wrapNone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55420" cy="3657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0326618" w14:textId="77777777" w:rsidR="002546C8" w:rsidRPr="00483BA9" w:rsidRDefault="002546C8" w:rsidP="00DF7B48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  <w:t>แบบ วทอ. ปพ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  <w:t>1/1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arto="http://schemas.microsoft.com/office/word/2006/arto" xmlns:w16du="http://schemas.microsoft.com/office/word/2023/wordml/word16du">
            <w:pict w14:anchorId="18B5A9B1">
              <v:shapetype id="_x0000_t202" coordsize="21600,21600" o:spt="202" path="m,l,21600r21600,l21600,xe" w14:anchorId="07BE3B8D">
                <v:stroke joinstyle="miter"/>
                <v:path gradientshapeok="t" o:connecttype="rect"/>
              </v:shapetype>
              <v:shape id="Text Box 137" style="position:absolute;left:0;text-align:left;margin-left:63.4pt;margin-top:.75pt;width:114.6pt;height:28.8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top" o:spid="_x0000_s1026" fillcolor="window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">
                <v:textbox>
                  <w:txbxContent>
                    <w:p w:rsidRPr="00483BA9" w:rsidR="002546C8" w:rsidP="00DF7B48" w:rsidRDefault="002546C8" w14:paraId="2D0A0DD4" w14:textId="77777777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  <w:t>แบบ วทอ. ปพ</w:t>
                      </w:r>
                      <w:r>
                        <w:rPr>
                          <w:rFonts w:hint="cs" w:asciiTheme="majorBidi" w:hAnsiTheme="majorBidi" w:cstheme="majorBidi"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  <w:t>1/1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FAC8BC2" w14:textId="77777777" w:rsidR="001C2895" w:rsidRDefault="001C2895" w:rsidP="001C289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D258CF" w14:textId="77777777" w:rsidR="001C2895" w:rsidRDefault="001C2895" w:rsidP="001C289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11B6F7" w14:textId="77777777" w:rsidR="001C2895" w:rsidRPr="00967D62" w:rsidRDefault="001C2895" w:rsidP="001C289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5B2F6C" w14:textId="52A5E367" w:rsidR="001C2895" w:rsidRPr="00967D62" w:rsidRDefault="001C2895" w:rsidP="001C289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F7B48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วิทยาลัยเทคโนโลยีอุตสาหกรรม</w:t>
      </w:r>
    </w:p>
    <w:p w14:paraId="684BE635" w14:textId="7621E46A" w:rsidR="00DF7B48" w:rsidRPr="00967D62" w:rsidRDefault="001C2895" w:rsidP="001C2895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="00DF7B48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แบบเสนอขออนุมัติหัวข้อปริญญานิพนธ์</w:t>
      </w:r>
    </w:p>
    <w:p w14:paraId="0D44BBCF" w14:textId="77777777" w:rsidR="00A8238B" w:rsidRPr="00967D62" w:rsidRDefault="00A8238B" w:rsidP="001C2895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CB6B3A" w14:textId="78D53DCE" w:rsidR="00DF7B48" w:rsidRPr="00967D62" w:rsidRDefault="00DF7B48" w:rsidP="001C2895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/>
          <w:sz w:val="32"/>
          <w:szCs w:val="32"/>
          <w:cs/>
        </w:rPr>
        <w:t>ภาควิชาเทคโนโลยีวิศวกรมมเครื่องกล</w:t>
      </w:r>
      <w:r w:rsidR="00D97D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D62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Pr="00967D62">
        <w:rPr>
          <w:rFonts w:ascii="TH SarabunPSK" w:hAnsi="TH SarabunPSK" w:cs="TH SarabunPSK"/>
          <w:sz w:val="32"/>
          <w:szCs w:val="32"/>
        </w:rPr>
        <w:t>25</w:t>
      </w:r>
      <w:r w:rsidR="00BA7097">
        <w:rPr>
          <w:rFonts w:ascii="TH SarabunPSK" w:hAnsi="TH SarabunPSK" w:cs="TH SarabunPSK"/>
          <w:sz w:val="32"/>
          <w:szCs w:val="32"/>
          <w:cs/>
        </w:rPr>
        <w:t>6</w:t>
      </w:r>
      <w:r w:rsidR="003422CD">
        <w:rPr>
          <w:rFonts w:ascii="TH SarabunPSK" w:hAnsi="TH SarabunPSK" w:cs="TH SarabunPSK"/>
          <w:sz w:val="32"/>
          <w:szCs w:val="32"/>
          <w:cs/>
        </w:rPr>
        <w:t>6</w:t>
      </w:r>
    </w:p>
    <w:p w14:paraId="1A4BC68E" w14:textId="1EA55F15" w:rsidR="00435383" w:rsidDel="003A0138" w:rsidRDefault="123EF8FC" w:rsidP="00DF7B48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/>
          <w:sz w:val="32"/>
          <w:szCs w:val="32"/>
          <w:cs/>
        </w:rPr>
        <w:t xml:space="preserve">ชื่อปริญญานิพนธ์  </w:t>
      </w:r>
      <w:r w:rsidR="43CDCB08">
        <w:rPr>
          <w:rFonts w:ascii="TH SarabunPSK" w:hAnsi="TH SarabunPSK" w:cs="TH SarabunPSK"/>
          <w:sz w:val="32"/>
          <w:szCs w:val="32"/>
          <w:cs/>
        </w:rPr>
        <w:t>(</w:t>
      </w:r>
      <w:r w:rsidR="6E7646FA">
        <w:rPr>
          <w:rFonts w:ascii="TH SarabunPSK" w:hAnsi="TH SarabunPSK" w:cs="TH SarabunPSK"/>
          <w:sz w:val="32"/>
          <w:szCs w:val="32"/>
          <w:cs/>
        </w:rPr>
        <w:t>ภาษา</w:t>
      </w:r>
      <w:r w:rsidRPr="00967D62">
        <w:rPr>
          <w:rFonts w:ascii="TH SarabunPSK" w:hAnsi="TH SarabunPSK" w:cs="TH SarabunPSK"/>
          <w:sz w:val="32"/>
          <w:szCs w:val="32"/>
          <w:cs/>
        </w:rPr>
        <w:t>ไทย</w:t>
      </w:r>
      <w:r w:rsidR="43CDCB08">
        <w:rPr>
          <w:rFonts w:ascii="TH SarabunPSK" w:hAnsi="TH SarabunPSK" w:cs="TH SarabunPSK"/>
          <w:sz w:val="32"/>
          <w:szCs w:val="32"/>
          <w:cs/>
        </w:rPr>
        <w:t>)</w:t>
      </w:r>
    </w:p>
    <w:p w14:paraId="17BC5243" w14:textId="2C411734" w:rsidR="00DF7B48" w:rsidRDefault="00387A90" w:rsidP="002D41DC">
      <w:pPr>
        <w:ind w:left="1622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09378F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E53DB" w:rsidRPr="0009378F">
        <w:rPr>
          <w:rFonts w:ascii="TH SarabunPSK" w:hAnsi="TH SarabunPSK" w:cs="TH SarabunPSK"/>
          <w:color w:val="000000" w:themeColor="text1"/>
          <w:sz w:val="32"/>
          <w:szCs w:val="32"/>
          <w:cs/>
        </w:rPr>
        <w:t>ภาษา</w:t>
      </w:r>
      <w:r w:rsidR="00DF7B48" w:rsidRPr="0009378F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อังกฤษ</w:t>
      </w:r>
      <w:r w:rsidRPr="0009378F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 w:rsidR="00DF7B48" w:rsidRPr="0009378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</w:t>
      </w:r>
      <w:r w:rsidR="003A0138" w:rsidRPr="002D41D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Autonomous Mobile</w:t>
      </w:r>
      <w:r w:rsidR="009C39A2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A0138" w:rsidRPr="002D41DC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Robotics (AMR)</w:t>
      </w:r>
    </w:p>
    <w:p w14:paraId="2EAC8A24" w14:textId="569269D0" w:rsidR="00DF7B48" w:rsidRPr="00967D62" w:rsidRDefault="00DF7B48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ชื่อผู้เสนอปริญญานิพนธ์</w:t>
      </w:r>
      <w:r w:rsidRPr="00967D62"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  <w:r w:rsidRPr="00967D62">
        <w:rPr>
          <w:rFonts w:ascii="TH SarabunPSK" w:hAnsi="TH SarabunPSK" w:cs="TH SarabunPSK" w:hint="cs"/>
          <w:sz w:val="32"/>
          <w:szCs w:val="32"/>
        </w:rPr>
        <w:t>1.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1EEC" w:rsidRPr="00967D62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435383"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" w:name="_Hlk152241249"/>
      <w:r w:rsidR="00C817FE">
        <w:rPr>
          <w:rFonts w:ascii="TH SarabunPSK" w:hAnsi="TH SarabunPSK" w:cs="TH SarabunPSK" w:hint="cs"/>
          <w:sz w:val="32"/>
          <w:szCs w:val="32"/>
          <w:cs/>
        </w:rPr>
        <w:t>สุวพิชญ์ บัวแก้ว</w:t>
      </w:r>
      <w:bookmarkEnd w:id="3"/>
      <w:r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7D62">
        <w:rPr>
          <w:rFonts w:ascii="TH SarabunPSK" w:hAnsi="TH SarabunPSK" w:cs="TH SarabunPSK" w:hint="cs"/>
          <w:sz w:val="32"/>
          <w:szCs w:val="32"/>
        </w:rPr>
        <w:tab/>
      </w:r>
      <w:r w:rsidR="00AB3BEB" w:rsidRPr="00967D62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596D1E">
        <w:rPr>
          <w:rFonts w:ascii="TH SarabunPSK" w:hAnsi="TH SarabunPSK" w:cs="TH SarabunPSK"/>
          <w:sz w:val="32"/>
          <w:szCs w:val="32"/>
        </w:rPr>
        <w:t xml:space="preserve">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หัวหน้าปริญญานิพนธ์</w:t>
      </w:r>
    </w:p>
    <w:p w14:paraId="2C3C4A97" w14:textId="780214F5" w:rsidR="00DF7B48" w:rsidRPr="00967D62" w:rsidRDefault="00DF7B48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ab/>
        <w:t xml:space="preserve">    </w:t>
      </w:r>
      <w:r w:rsidR="000F309D">
        <w:rPr>
          <w:rFonts w:ascii="TH SarabunPSK" w:hAnsi="TH SarabunPSK" w:cs="TH SarabunPSK"/>
          <w:sz w:val="32"/>
          <w:szCs w:val="32"/>
        </w:rPr>
        <w:tab/>
      </w:r>
      <w:r w:rsidR="000F309D">
        <w:rPr>
          <w:rFonts w:ascii="TH SarabunPSK" w:hAnsi="TH SarabunPSK" w:cs="TH SarabunPSK"/>
          <w:sz w:val="32"/>
          <w:szCs w:val="32"/>
        </w:rPr>
        <w:tab/>
      </w:r>
      <w:r w:rsidR="000F309D">
        <w:rPr>
          <w:rFonts w:ascii="TH SarabunPSK" w:hAnsi="TH SarabunPSK" w:cs="TH SarabunPSK"/>
          <w:sz w:val="32"/>
          <w:szCs w:val="32"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309D">
        <w:rPr>
          <w:rFonts w:ascii="TH SarabunPSK" w:hAnsi="TH SarabunPSK" w:cs="TH SarabunPSK"/>
          <w:sz w:val="32"/>
          <w:szCs w:val="32"/>
        </w:rPr>
        <w:t xml:space="preserve">    </w:t>
      </w:r>
      <w:r w:rsidRPr="00967D62">
        <w:rPr>
          <w:rFonts w:ascii="TH SarabunPSK" w:hAnsi="TH SarabunPSK" w:cs="TH SarabunPSK" w:hint="cs"/>
          <w:sz w:val="32"/>
          <w:szCs w:val="32"/>
        </w:rPr>
        <w:t>2.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7D62">
        <w:rPr>
          <w:rFonts w:ascii="TH SarabunPSK" w:hAnsi="TH SarabunPSK" w:cs="TH SarabunPSK"/>
          <w:sz w:val="32"/>
          <w:szCs w:val="32"/>
          <w:cs/>
        </w:rPr>
        <w:t>นา</w:t>
      </w:r>
      <w:r w:rsidR="00FE202B">
        <w:rPr>
          <w:rFonts w:ascii="TH SarabunPSK" w:hAnsi="TH SarabunPSK" w:cs="TH SarabunPSK" w:hint="cs"/>
          <w:sz w:val="32"/>
          <w:szCs w:val="32"/>
          <w:cs/>
        </w:rPr>
        <w:t>งสาว</w:t>
      </w:r>
      <w:r w:rsidR="002759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" w:name="_Hlk152241229"/>
      <w:r w:rsidR="00FE202B">
        <w:rPr>
          <w:rFonts w:ascii="TH SarabunPSK" w:hAnsi="TH SarabunPSK" w:cs="TH SarabunPSK" w:hint="cs"/>
          <w:sz w:val="32"/>
          <w:szCs w:val="32"/>
          <w:cs/>
        </w:rPr>
        <w:t>ชนัญญา มีพยุง</w:t>
      </w:r>
    </w:p>
    <w:bookmarkEnd w:id="4"/>
    <w:p w14:paraId="303B51D8" w14:textId="2FB51CA7" w:rsidR="00DF1EEC" w:rsidRPr="00967D62" w:rsidRDefault="00DF1EEC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  <w:r w:rsidR="000F309D">
        <w:rPr>
          <w:rFonts w:ascii="TH SarabunPSK" w:hAnsi="TH SarabunPSK" w:cs="TH SarabunPSK"/>
          <w:sz w:val="32"/>
          <w:szCs w:val="32"/>
        </w:rPr>
        <w:tab/>
      </w:r>
      <w:r w:rsidR="000F309D">
        <w:rPr>
          <w:rFonts w:ascii="TH SarabunPSK" w:hAnsi="TH SarabunPSK" w:cs="TH SarabunPSK"/>
          <w:sz w:val="32"/>
          <w:szCs w:val="32"/>
        </w:rPr>
        <w:tab/>
      </w:r>
      <w:r w:rsidR="000F309D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3</w:t>
      </w:r>
      <w:r w:rsidRPr="00967D62">
        <w:rPr>
          <w:rFonts w:ascii="TH SarabunPSK" w:hAnsi="TH SarabunPSK" w:cs="TH SarabunPSK" w:hint="cs"/>
          <w:sz w:val="32"/>
          <w:szCs w:val="32"/>
        </w:rPr>
        <w:t>.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7D62">
        <w:rPr>
          <w:rFonts w:ascii="TH SarabunPSK" w:hAnsi="TH SarabunPSK" w:cs="TH SarabunPSK"/>
          <w:sz w:val="32"/>
          <w:szCs w:val="32"/>
          <w:cs/>
        </w:rPr>
        <w:t>นา</w:t>
      </w:r>
      <w:r w:rsidR="4E88E753" w:rsidRPr="00967D62">
        <w:rPr>
          <w:rFonts w:ascii="TH SarabunPSK" w:hAnsi="TH SarabunPSK" w:cs="TH SarabunPSK"/>
          <w:sz w:val="32"/>
          <w:szCs w:val="32"/>
          <w:cs/>
        </w:rPr>
        <w:t xml:space="preserve">ย </w:t>
      </w:r>
      <w:bookmarkStart w:id="5" w:name="_Hlk152241207"/>
      <w:r w:rsidR="4E88E753" w:rsidRPr="00967D62">
        <w:rPr>
          <w:rFonts w:ascii="TH SarabunPSK" w:hAnsi="TH SarabunPSK" w:cs="TH SarabunPSK"/>
          <w:sz w:val="32"/>
          <w:szCs w:val="32"/>
          <w:cs/>
        </w:rPr>
        <w:t>จักษณา อนันต์</w:t>
      </w:r>
    </w:p>
    <w:bookmarkEnd w:id="5"/>
    <w:p w14:paraId="6DEE5BC3" w14:textId="40FB57B6" w:rsidR="00DF7B48" w:rsidRPr="00967D62" w:rsidRDefault="00DF7B48" w:rsidP="00D12476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นักศึกษาสาขาวิชา</w:t>
      </w:r>
      <w:r w:rsidRPr="00967D62">
        <w:rPr>
          <w:rFonts w:ascii="TH SarabunPSK" w:hAnsi="TH SarabunPSK" w:cs="TH SarabunPSK" w:hint="cs"/>
          <w:sz w:val="32"/>
          <w:szCs w:val="32"/>
        </w:rPr>
        <w:t xml:space="preserve">  </w:t>
      </w:r>
      <w:r w:rsidR="00A8238B" w:rsidRPr="00967D62">
        <w:rPr>
          <w:rFonts w:ascii="TH SarabunPSK" w:hAnsi="TH SarabunPSK" w:cs="TH SarabunPSK" w:hint="cs"/>
          <w:sz w:val="32"/>
          <w:szCs w:val="32"/>
        </w:rPr>
        <w:tab/>
        <w:t xml:space="preserve">    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6D6F4D">
        <w:rPr>
          <w:rFonts w:ascii="TH SarabunPSK" w:hAnsi="TH SarabunPSK" w:cs="TH SarabunPSK" w:hint="cs"/>
          <w:sz w:val="32"/>
          <w:szCs w:val="32"/>
          <w:cs/>
        </w:rPr>
        <w:t>วิศ</w:t>
      </w:r>
      <w:r w:rsidR="00136048">
        <w:rPr>
          <w:rFonts w:ascii="TH SarabunPSK" w:hAnsi="TH SarabunPSK" w:cs="TH SarabunPSK" w:hint="cs"/>
          <w:sz w:val="32"/>
          <w:szCs w:val="32"/>
          <w:cs/>
        </w:rPr>
        <w:t>วกรรม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แมคคาทรอนิกส์</w:t>
      </w:r>
      <w:r w:rsidR="00DB37EC"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>รอบ</w:t>
      </w:r>
      <w:r w:rsidR="00B81644">
        <w:rPr>
          <w:rFonts w:ascii="TH SarabunPSK" w:hAnsi="TH SarabunPSK" w:cs="TH SarabunPSK"/>
          <w:sz w:val="32"/>
          <w:szCs w:val="32"/>
        </w:rPr>
        <w:t xml:space="preserve"> </w:t>
      </w:r>
      <w:r w:rsidRPr="00967D62">
        <w:rPr>
          <w:rFonts w:ascii="TH SarabunPSK" w:hAnsi="TH SarabunPSK" w:cs="TH SarabunPSK" w:hint="cs"/>
          <w:sz w:val="32"/>
          <w:szCs w:val="32"/>
        </w:rPr>
        <w:t>(</w:t>
      </w:r>
      <w:r w:rsidR="00324B0E">
        <w:rPr>
          <w:rFonts w:ascii="TH SarabunPSK" w:hAnsi="TH SarabunPSK" w:cs="TH SarabunPSK" w:hint="cs"/>
          <w:sz w:val="32"/>
          <w:szCs w:val="32"/>
          <w:cs/>
        </w:rPr>
        <w:t>ปกติ</w:t>
      </w:r>
      <w:r w:rsidRPr="00967D62">
        <w:rPr>
          <w:rFonts w:ascii="TH SarabunPSK" w:hAnsi="TH SarabunPSK" w:cs="TH SarabunPSK" w:hint="cs"/>
          <w:sz w:val="32"/>
          <w:szCs w:val="32"/>
        </w:rPr>
        <w:t>)</w:t>
      </w:r>
    </w:p>
    <w:p w14:paraId="6C434797" w14:textId="62B407AD" w:rsidR="00DF7B48" w:rsidRPr="00967D62" w:rsidRDefault="00DF7B48" w:rsidP="00DF7B48">
      <w:pPr>
        <w:ind w:left="81" w:hanging="81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ชื่ออาจารย์ที่ปรึกษาปริญญานิพนธ์</w:t>
      </w:r>
      <w:r w:rsidR="00507BCF">
        <w:rPr>
          <w:rFonts w:ascii="TH SarabunPSK" w:hAnsi="TH SarabunPSK" w:cs="TH SarabunPSK"/>
          <w:sz w:val="32"/>
          <w:szCs w:val="32"/>
          <w:cs/>
        </w:rPr>
        <w:tab/>
      </w:r>
      <w:r w:rsidR="00507BC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DB62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อาจาร</w:t>
      </w:r>
      <w:r w:rsidR="00CB715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ย์</w:t>
      </w:r>
      <w:r w:rsidR="007F475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เรวัตน์ บุญจันทร์</w:t>
      </w:r>
    </w:p>
    <w:p w14:paraId="262D6036" w14:textId="77777777" w:rsidR="00A8238B" w:rsidRPr="00967D62" w:rsidRDefault="00A8238B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</w:p>
    <w:p w14:paraId="6469A11C" w14:textId="57ACDC1B" w:rsidR="00DF7B48" w:rsidRPr="00967D62" w:rsidRDefault="00DF7B48" w:rsidP="00BF49DE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ab/>
        <w:t>มีความประสงค์ขออนุมัติหัวข้อปริญญานิพนธ</w:t>
      </w:r>
      <w:r w:rsidR="00435383" w:rsidRPr="00967D62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เพื่อเป็นส่วนหนึ่งของการศึกษาตามหลักสูตร</w:t>
      </w:r>
      <w:r w:rsidR="00EE45C8" w:rsidRPr="00EE45C8">
        <w:rPr>
          <w:rFonts w:ascii="TH SarabunPSK" w:hAnsi="TH SarabunPSK" w:cs="TH SarabunPSK"/>
          <w:sz w:val="32"/>
          <w:szCs w:val="32"/>
          <w:cs/>
        </w:rPr>
        <w:t>วิศวกรรมศาสตร</w:t>
      </w:r>
      <w:r w:rsidR="00EE45C8">
        <w:rPr>
          <w:rFonts w:ascii="TH SarabunPSK" w:hAnsi="TH SarabunPSK" w:cs="TH SarabunPSK" w:hint="cs"/>
          <w:sz w:val="32"/>
          <w:szCs w:val="32"/>
          <w:cs/>
        </w:rPr>
        <w:t>์</w:t>
      </w:r>
      <w:r w:rsidR="00EE45C8" w:rsidRPr="00EE45C8">
        <w:rPr>
          <w:rFonts w:ascii="TH SarabunPSK" w:hAnsi="TH SarabunPSK" w:cs="TH SarabunPSK"/>
          <w:sz w:val="32"/>
          <w:szCs w:val="32"/>
          <w:cs/>
        </w:rPr>
        <w:t>บัณฑิต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สาขาวิชา</w:t>
      </w:r>
      <w:r w:rsidR="007041D7" w:rsidRPr="00967D62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7041D7">
        <w:rPr>
          <w:rFonts w:ascii="TH SarabunPSK" w:hAnsi="TH SarabunPSK" w:cs="TH SarabunPSK" w:hint="cs"/>
          <w:sz w:val="32"/>
          <w:szCs w:val="32"/>
          <w:cs/>
        </w:rPr>
        <w:t>วิศวกรรม</w:t>
      </w:r>
      <w:r w:rsidR="007041D7" w:rsidRPr="00967D62">
        <w:rPr>
          <w:rFonts w:ascii="TH SarabunPSK" w:hAnsi="TH SarabunPSK" w:cs="TH SarabunPSK" w:hint="cs"/>
          <w:sz w:val="32"/>
          <w:szCs w:val="32"/>
          <w:cs/>
        </w:rPr>
        <w:t>แมคคาทรอนิกส์</w:t>
      </w:r>
    </w:p>
    <w:p w14:paraId="4356A46F" w14:textId="2F3CB663" w:rsidR="00DF7B48" w:rsidRPr="00967D62" w:rsidRDefault="00DF7B48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ab/>
        <w:t>จึงเรียนมาเพื่อโปรดพิจารณา ดังรายละเอียดปริญญานิพนธ์ที่แนบมา</w:t>
      </w:r>
    </w:p>
    <w:p w14:paraId="472DC38A" w14:textId="77777777" w:rsidR="00CE05A8" w:rsidRPr="00967D62" w:rsidRDefault="00CE05A8" w:rsidP="00DF7B48">
      <w:pPr>
        <w:ind w:left="81" w:hanging="81"/>
        <w:jc w:val="thaiDistribute"/>
        <w:rPr>
          <w:rFonts w:ascii="TH SarabunPSK" w:hAnsi="TH SarabunPSK" w:cs="TH SarabunPSK"/>
          <w:sz w:val="32"/>
          <w:szCs w:val="32"/>
        </w:rPr>
      </w:pPr>
    </w:p>
    <w:p w14:paraId="6DEF1A6D" w14:textId="1970E4B5" w:rsidR="00DF7B48" w:rsidRPr="00967D62" w:rsidRDefault="00DF7B48" w:rsidP="00DF7B48">
      <w:pPr>
        <w:tabs>
          <w:tab w:val="center" w:pos="6804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ab/>
        <w:t xml:space="preserve">    ลงชื่อ ....................................... (หัวหน้าปริญญานิพนธ์)</w:t>
      </w:r>
    </w:p>
    <w:p w14:paraId="08D5BB37" w14:textId="35D0B4D6" w:rsidR="00DF7B48" w:rsidRPr="00967D62" w:rsidRDefault="00DF7B48" w:rsidP="00DF7B48">
      <w:pPr>
        <w:tabs>
          <w:tab w:val="center" w:pos="5103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ab/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</w:t>
      </w:r>
      <w:r w:rsidRPr="00967D62">
        <w:rPr>
          <w:rFonts w:ascii="TH SarabunPSK" w:hAnsi="TH SarabunPSK" w:cs="TH SarabunPSK" w:hint="cs"/>
          <w:sz w:val="32"/>
          <w:szCs w:val="32"/>
        </w:rPr>
        <w:t>............. / ............. / .............</w:t>
      </w:r>
    </w:p>
    <w:p w14:paraId="22B63895" w14:textId="77777777" w:rsidR="00A8238B" w:rsidRPr="00967D62" w:rsidRDefault="00A8238B" w:rsidP="00DF7B48">
      <w:pPr>
        <w:tabs>
          <w:tab w:val="center" w:pos="5103"/>
        </w:tabs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96"/>
        <w:gridCol w:w="4596"/>
      </w:tblGrid>
      <w:tr w:rsidR="00DF7B48" w:rsidRPr="00967D62" w14:paraId="42FA254B" w14:textId="77777777" w:rsidTr="004B41EA">
        <w:trPr>
          <w:trHeight w:val="2651"/>
          <w:jc w:val="center"/>
        </w:trPr>
        <w:tc>
          <w:tcPr>
            <w:tcW w:w="4596" w:type="dxa"/>
          </w:tcPr>
          <w:p w14:paraId="0A7BEAF3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ความคิดเห็นอาจารย์ที่ปรึกษาปริญญานิพนธ์</w:t>
            </w:r>
          </w:p>
          <w:p w14:paraId="4EF12812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........................................................................</w:t>
            </w:r>
          </w:p>
          <w:p w14:paraId="1C1EE246" w14:textId="1B6B3B51" w:rsidR="00DF7B48" w:rsidRDefault="000873F6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</w:t>
            </w:r>
            <w:r w:rsidR="00DF7B48"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</w:t>
            </w:r>
          </w:p>
          <w:p w14:paraId="4D19BDEF" w14:textId="0EF030B2" w:rsidR="000873F6" w:rsidRPr="00967D62" w:rsidRDefault="000873F6" w:rsidP="000873F6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</w:t>
            </w: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</w:t>
            </w:r>
          </w:p>
          <w:p w14:paraId="67534438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ลงนาม </w:t>
            </w: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</w:t>
            </w:r>
          </w:p>
          <w:p w14:paraId="006D194D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 / ................ / ...............</w:t>
            </w:r>
          </w:p>
        </w:tc>
        <w:tc>
          <w:tcPr>
            <w:tcW w:w="4596" w:type="dxa"/>
          </w:tcPr>
          <w:p w14:paraId="7470433C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ความเห็นหัวหน้าภาค</w:t>
            </w:r>
          </w:p>
          <w:p w14:paraId="11D051B5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............................................................................</w:t>
            </w:r>
          </w:p>
          <w:p w14:paraId="19C5E2E7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............................................................................</w:t>
            </w:r>
          </w:p>
          <w:p w14:paraId="579E64F3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............................................................................</w:t>
            </w:r>
          </w:p>
          <w:p w14:paraId="72939E7C" w14:textId="77777777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ลงนาม </w:t>
            </w: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..............................................................</w:t>
            </w:r>
          </w:p>
          <w:p w14:paraId="74C84B35" w14:textId="1AC3094B" w:rsidR="00DF7B48" w:rsidRPr="00967D62" w:rsidRDefault="00DF7B48" w:rsidP="00B32DD7">
            <w:pPr>
              <w:tabs>
                <w:tab w:val="center" w:pos="510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............... / ................ / ...............</w:t>
            </w:r>
          </w:p>
        </w:tc>
      </w:tr>
    </w:tbl>
    <w:p w14:paraId="478D97EE" w14:textId="77777777" w:rsidR="00656BDE" w:rsidRPr="00967D62" w:rsidRDefault="00656BDE" w:rsidP="00CE05A8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rPr>
          <w:rFonts w:ascii="TH SarabunPSK" w:hAnsi="TH SarabunPSK" w:cs="TH SarabunPSK"/>
          <w:sz w:val="32"/>
          <w:szCs w:val="32"/>
        </w:rPr>
      </w:pPr>
    </w:p>
    <w:p w14:paraId="0B397F9C" w14:textId="77777777" w:rsidR="005C4C3E" w:rsidRPr="00967D62" w:rsidRDefault="005C4C3E" w:rsidP="00CE05A8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rPr>
          <w:rFonts w:ascii="TH SarabunPSK" w:hAnsi="TH SarabunPSK" w:cs="TH SarabunPSK"/>
          <w:sz w:val="32"/>
          <w:szCs w:val="32"/>
        </w:rPr>
      </w:pPr>
    </w:p>
    <w:p w14:paraId="66CEA019" w14:textId="77777777" w:rsidR="003A0138" w:rsidRPr="0098759A" w:rsidRDefault="003A0138" w:rsidP="002D41DC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</w:t>
      </w:r>
      <w:r w:rsidRPr="003A0138">
        <w:rPr>
          <w:rFonts w:ascii="TH SarabunPSK" w:hAnsi="TH SarabunPSK" w:cs="TH SarabunPSK"/>
          <w:sz w:val="32"/>
          <w:szCs w:val="32"/>
          <w:cs/>
        </w:rPr>
        <w:t>พัฒนา</w:t>
      </w:r>
      <w:r>
        <w:rPr>
          <w:rFonts w:ascii="TH SarabunPSK" w:hAnsi="TH SarabunPSK" w:cs="TH SarabunPSK"/>
          <w:sz w:val="32"/>
          <w:szCs w:val="32"/>
          <w:cs/>
        </w:rPr>
        <w:t>ระบบการทำงานร่วมกันของ</w:t>
      </w:r>
      <w:r w:rsidRPr="003A0138">
        <w:rPr>
          <w:rFonts w:ascii="TH SarabunPSK" w:hAnsi="TH SarabunPSK" w:cs="TH SarabunPSK"/>
          <w:sz w:val="32"/>
          <w:szCs w:val="32"/>
          <w:cs/>
        </w:rPr>
        <w:t>หุ่นยนต์</w:t>
      </w:r>
      <w:r>
        <w:rPr>
          <w:rFonts w:ascii="TH SarabunPSK" w:hAnsi="TH SarabunPSK" w:cs="TH SarabunPSK"/>
          <w:sz w:val="32"/>
          <w:szCs w:val="32"/>
          <w:cs/>
        </w:rPr>
        <w:t>เคลื่อนที่อัตโนมัติ</w:t>
      </w:r>
    </w:p>
    <w:p w14:paraId="1B91CC44" w14:textId="01AD0CBF" w:rsidR="00C818AA" w:rsidRPr="003422CD" w:rsidDel="003A0138" w:rsidRDefault="00C818AA" w:rsidP="69345B24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rPr>
          <w:rFonts w:ascii="TH SarabunPSK" w:hAnsi="TH SarabunPSK" w:cs="TH SarabunPSK"/>
          <w:sz w:val="32"/>
          <w:szCs w:val="32"/>
        </w:rPr>
      </w:pPr>
    </w:p>
    <w:p w14:paraId="4355FCA8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54CA9C76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7BE13620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1F2ACC45" w14:textId="5384E529" w:rsidR="00344DBD" w:rsidRPr="00967D62" w:rsidRDefault="00344DBD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2C584397" w14:textId="5125CEB2" w:rsidR="007A1500" w:rsidRPr="00967D62" w:rsidRDefault="007A1500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32777083" w14:textId="2B241002" w:rsidR="007A1500" w:rsidRPr="00967D62" w:rsidRDefault="007A1500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2186DBF8" w14:textId="4DB17842" w:rsidR="007A1500" w:rsidRPr="00967D62" w:rsidRDefault="007A1500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2C5F5A8A" w14:textId="61211C73" w:rsidR="007A1500" w:rsidRPr="00967D62" w:rsidRDefault="007A1500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4E4D4A15" w14:textId="77777777" w:rsidR="007A1500" w:rsidRPr="00967D62" w:rsidRDefault="007A1500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13247CC7" w14:textId="79ACDB20" w:rsidR="003422CD" w:rsidRDefault="00C818AA" w:rsidP="00C818AA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นาย </w:t>
      </w:r>
      <w:r w:rsidR="00E81946">
        <w:rPr>
          <w:rFonts w:ascii="TH SarabunPSK" w:hAnsi="TH SarabunPSK" w:cs="TH SarabunPSK" w:hint="cs"/>
          <w:sz w:val="32"/>
          <w:szCs w:val="32"/>
          <w:cs/>
        </w:rPr>
        <w:t>สุวพิชญ์ บัวแก้ว</w:t>
      </w:r>
    </w:p>
    <w:p w14:paraId="38791D36" w14:textId="74650D6F" w:rsidR="00C818AA" w:rsidRPr="00967D62" w:rsidRDefault="00C818AA" w:rsidP="00C818AA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นา</w:t>
      </w:r>
      <w:r w:rsidR="002F6685">
        <w:rPr>
          <w:rFonts w:ascii="TH SarabunPSK" w:hAnsi="TH SarabunPSK" w:cs="TH SarabunPSK" w:hint="cs"/>
          <w:sz w:val="32"/>
          <w:szCs w:val="32"/>
          <w:cs/>
        </w:rPr>
        <w:t>งสาว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1946" w:rsidRPr="00E81946">
        <w:rPr>
          <w:rFonts w:ascii="TH SarabunPSK" w:hAnsi="TH SarabunPSK" w:cs="TH SarabunPSK"/>
          <w:sz w:val="32"/>
          <w:szCs w:val="32"/>
          <w:cs/>
        </w:rPr>
        <w:t>ชนัญญา มีพยุง</w:t>
      </w:r>
    </w:p>
    <w:p w14:paraId="19627D75" w14:textId="32D33182" w:rsidR="00C818AA" w:rsidRPr="00967D62" w:rsidRDefault="00C818AA" w:rsidP="00C818AA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น</w:t>
      </w:r>
      <w:r w:rsidR="002F6685">
        <w:rPr>
          <w:rFonts w:ascii="TH SarabunPSK" w:hAnsi="TH SarabunPSK" w:cs="TH SarabunPSK" w:hint="cs"/>
          <w:sz w:val="32"/>
          <w:szCs w:val="32"/>
          <w:cs/>
        </w:rPr>
        <w:t>าย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F6685" w:rsidRPr="002F6685">
        <w:rPr>
          <w:rFonts w:ascii="TH SarabunPSK" w:hAnsi="TH SarabunPSK" w:cs="TH SarabunPSK"/>
          <w:sz w:val="32"/>
          <w:szCs w:val="32"/>
          <w:cs/>
        </w:rPr>
        <w:t>จักษณา อนันต์</w:t>
      </w:r>
    </w:p>
    <w:p w14:paraId="34BD73B3" w14:textId="7273A700" w:rsidR="00DF7B48" w:rsidRPr="00967D62" w:rsidRDefault="00DF7B48" w:rsidP="00C818AA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630C7091" w14:textId="47EB2E2F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2457A6FB" w14:textId="77777777" w:rsidR="00344DBD" w:rsidRPr="00967D62" w:rsidRDefault="00344DBD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6F476302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20AE38FE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56CD2617" w14:textId="77777777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173B1494" w14:textId="026A2BBB" w:rsidR="00DF7B48" w:rsidRPr="00967D62" w:rsidRDefault="00DF7B48" w:rsidP="00DF7B48">
      <w:pPr>
        <w:ind w:left="81" w:hanging="81"/>
        <w:jc w:val="center"/>
        <w:rPr>
          <w:rFonts w:ascii="TH SarabunPSK" w:hAnsi="TH SarabunPSK" w:cs="TH SarabunPSK"/>
          <w:sz w:val="32"/>
          <w:szCs w:val="32"/>
        </w:rPr>
      </w:pPr>
    </w:p>
    <w:p w14:paraId="7BB163C7" w14:textId="77777777" w:rsidR="002D41DC" w:rsidRPr="00967D62" w:rsidRDefault="002D41DC" w:rsidP="00B66900">
      <w:pPr>
        <w:rPr>
          <w:rFonts w:ascii="TH SarabunPSK" w:hAnsi="TH SarabunPSK" w:cs="TH SarabunPSK"/>
          <w:sz w:val="32"/>
          <w:szCs w:val="32"/>
        </w:rPr>
      </w:pPr>
    </w:p>
    <w:p w14:paraId="3BD3534E" w14:textId="77777777" w:rsidR="00C818AA" w:rsidRPr="00967D62" w:rsidRDefault="00C818AA" w:rsidP="002D41DC">
      <w:pPr>
        <w:rPr>
          <w:rFonts w:ascii="TH SarabunPSK" w:hAnsi="TH SarabunPSK" w:cs="TH SarabunPSK"/>
          <w:sz w:val="32"/>
          <w:szCs w:val="32"/>
        </w:rPr>
      </w:pPr>
    </w:p>
    <w:p w14:paraId="50912B89" w14:textId="416E3223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ปริญญานิพนธ์นี้เป็นส่วนหนึ่งของการศึกษาตามหลักสูตร</w:t>
      </w:r>
      <w:r w:rsidR="00F95DF7" w:rsidRPr="00F95DF7">
        <w:rPr>
          <w:rFonts w:ascii="TH SarabunPSK" w:hAnsi="TH SarabunPSK" w:cs="TH SarabunPSK"/>
          <w:sz w:val="32"/>
          <w:szCs w:val="32"/>
          <w:cs/>
        </w:rPr>
        <w:t>วิศวกรรมศาสตร</w:t>
      </w:r>
      <w:r w:rsidR="00C524A0">
        <w:rPr>
          <w:rFonts w:ascii="TH SarabunPSK" w:hAnsi="TH SarabunPSK" w:cs="TH SarabunPSK" w:hint="cs"/>
          <w:sz w:val="32"/>
          <w:szCs w:val="32"/>
          <w:cs/>
        </w:rPr>
        <w:t>์</w:t>
      </w:r>
      <w:r w:rsidR="00F95DF7" w:rsidRPr="00F95DF7">
        <w:rPr>
          <w:rFonts w:ascii="TH SarabunPSK" w:hAnsi="TH SarabunPSK" w:cs="TH SarabunPSK"/>
          <w:sz w:val="32"/>
          <w:szCs w:val="32"/>
          <w:cs/>
        </w:rPr>
        <w:t>บัณฑิต</w:t>
      </w:r>
    </w:p>
    <w:p w14:paraId="6C400254" w14:textId="646DD69C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="007041D7" w:rsidRPr="00967D62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7041D7">
        <w:rPr>
          <w:rFonts w:ascii="TH SarabunPSK" w:hAnsi="TH SarabunPSK" w:cs="TH SarabunPSK" w:hint="cs"/>
          <w:sz w:val="32"/>
          <w:szCs w:val="32"/>
          <w:cs/>
        </w:rPr>
        <w:t>วิศวกรรม</w:t>
      </w:r>
      <w:r w:rsidR="007041D7" w:rsidRPr="00967D62">
        <w:rPr>
          <w:rFonts w:ascii="TH SarabunPSK" w:hAnsi="TH SarabunPSK" w:cs="TH SarabunPSK" w:hint="cs"/>
          <w:sz w:val="32"/>
          <w:szCs w:val="32"/>
          <w:cs/>
        </w:rPr>
        <w:t>แมคคาทรอนิกส์</w:t>
      </w:r>
    </w:p>
    <w:p w14:paraId="6EA64F5E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ภาควิชาเทคโนโลยีวิศวกรรมเครื่องกล</w:t>
      </w:r>
    </w:p>
    <w:p w14:paraId="7D3FB6EA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วิทยาลัยเทคโนโลยีอุตสาหกรรม</w:t>
      </w:r>
    </w:p>
    <w:p w14:paraId="10593342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  <w:r w:rsidRPr="00967D6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28385F0" w14:textId="35EE1DE7" w:rsidR="002D41DC" w:rsidRDefault="00DF7B48" w:rsidP="002D41DC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พ.ศ. </w:t>
      </w:r>
      <w:r w:rsidRPr="00967D62">
        <w:rPr>
          <w:rFonts w:ascii="TH SarabunPSK" w:hAnsi="TH SarabunPSK" w:cs="TH SarabunPSK" w:hint="cs"/>
          <w:sz w:val="32"/>
          <w:szCs w:val="32"/>
        </w:rPr>
        <w:t>256</w:t>
      </w:r>
      <w:r w:rsidR="003422CD">
        <w:rPr>
          <w:rFonts w:ascii="TH SarabunPSK" w:hAnsi="TH SarabunPSK" w:cs="TH SarabunPSK"/>
          <w:sz w:val="32"/>
          <w:szCs w:val="32"/>
        </w:rPr>
        <w:t>6</w:t>
      </w:r>
    </w:p>
    <w:p w14:paraId="4E80F7DD" w14:textId="77777777" w:rsidR="002D41DC" w:rsidRPr="00967D62" w:rsidRDefault="002D41DC" w:rsidP="002D41DC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3C70F35" w14:textId="0826D549" w:rsidR="00DF7B48" w:rsidRPr="002D41DC" w:rsidDel="003A0138" w:rsidRDefault="003A0138" w:rsidP="69345B24">
      <w:pPr>
        <w:jc w:val="center"/>
        <w:rPr>
          <w:rFonts w:ascii="TH SarabunPSK" w:hAnsi="TH SarabunPSK" w:cs="TH SarabunPSK"/>
          <w:sz w:val="32"/>
          <w:szCs w:val="32"/>
        </w:rPr>
      </w:pPr>
      <w:r w:rsidRPr="002D41DC">
        <w:rPr>
          <w:rFonts w:ascii="TH SarabunPSK" w:hAnsi="TH SarabunPSK" w:cs="TH SarabunPSK"/>
          <w:sz w:val="32"/>
          <w:szCs w:val="32"/>
        </w:rPr>
        <w:t>Collaborative</w:t>
      </w:r>
      <w:r w:rsidRPr="002D41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D41DC">
        <w:rPr>
          <w:rFonts w:ascii="TH SarabunPSK" w:hAnsi="TH SarabunPSK" w:cs="TH SarabunPSK"/>
          <w:sz w:val="32"/>
          <w:szCs w:val="32"/>
        </w:rPr>
        <w:t xml:space="preserve">System Development of Autonomous Mobile </w:t>
      </w:r>
    </w:p>
    <w:p w14:paraId="769F2A62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29F267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453C8D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30AC9C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85AD023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EFA51C" w14:textId="68EF4838" w:rsidR="00DF7B48" w:rsidRDefault="0009378F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br/>
      </w:r>
    </w:p>
    <w:p w14:paraId="4F614020" w14:textId="77777777" w:rsidR="0009378F" w:rsidRPr="00967D62" w:rsidRDefault="0009378F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9DE736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BBB365" w14:textId="7E372B7B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 xml:space="preserve">Mr. </w:t>
      </w:r>
      <w:r w:rsidR="00962045" w:rsidRPr="00962045">
        <w:rPr>
          <w:rFonts w:ascii="TH SarabunPSK" w:hAnsi="TH SarabunPSK" w:cs="TH SarabunPSK"/>
          <w:sz w:val="32"/>
          <w:szCs w:val="32"/>
        </w:rPr>
        <w:t>S</w:t>
      </w:r>
      <w:r w:rsidR="00962045">
        <w:rPr>
          <w:rFonts w:ascii="TH SarabunPSK" w:hAnsi="TH SarabunPSK" w:cs="TH SarabunPSK"/>
          <w:sz w:val="32"/>
          <w:szCs w:val="32"/>
        </w:rPr>
        <w:t>uwaphi</w:t>
      </w:r>
      <w:r w:rsidR="006F27F5">
        <w:rPr>
          <w:rFonts w:ascii="TH SarabunPSK" w:hAnsi="TH SarabunPSK" w:cs="TH SarabunPSK"/>
          <w:sz w:val="32"/>
          <w:szCs w:val="32"/>
        </w:rPr>
        <w:t>t</w:t>
      </w:r>
      <w:r w:rsidR="00962045" w:rsidRPr="00962045">
        <w:rPr>
          <w:rFonts w:ascii="TH SarabunPSK" w:hAnsi="TH SarabunPSK" w:cs="TH SarabunPSK"/>
          <w:sz w:val="32"/>
          <w:szCs w:val="32"/>
        </w:rPr>
        <w:t xml:space="preserve"> B</w:t>
      </w:r>
      <w:r w:rsidR="006F27F5">
        <w:rPr>
          <w:rFonts w:ascii="TH SarabunPSK" w:hAnsi="TH SarabunPSK" w:cs="TH SarabunPSK"/>
          <w:sz w:val="32"/>
          <w:szCs w:val="32"/>
        </w:rPr>
        <w:t>ua</w:t>
      </w:r>
      <w:r w:rsidR="007B0D28">
        <w:rPr>
          <w:rFonts w:ascii="TH SarabunPSK" w:hAnsi="TH SarabunPSK" w:cs="TH SarabunPSK"/>
          <w:sz w:val="32"/>
          <w:szCs w:val="32"/>
        </w:rPr>
        <w:t>kaeo</w:t>
      </w:r>
    </w:p>
    <w:p w14:paraId="076BDD26" w14:textId="7BB789C9" w:rsidR="00B7400D" w:rsidRDefault="00DF7B48" w:rsidP="00F264F1">
      <w:pPr>
        <w:pStyle w:val="NoSpacing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9378F">
        <w:rPr>
          <w:rFonts w:ascii="TH SarabunPSK" w:hAnsi="TH SarabunPSK" w:cs="TH SarabunPSK" w:hint="cs"/>
          <w:color w:val="000000" w:themeColor="text1"/>
          <w:sz w:val="32"/>
          <w:szCs w:val="32"/>
        </w:rPr>
        <w:t>M</w:t>
      </w:r>
      <w:r w:rsidR="009F76B2">
        <w:rPr>
          <w:rFonts w:ascii="TH SarabunPSK" w:hAnsi="TH SarabunPSK" w:cs="TH SarabunPSK"/>
          <w:color w:val="000000" w:themeColor="text1"/>
          <w:sz w:val="32"/>
          <w:szCs w:val="32"/>
        </w:rPr>
        <w:t>iss</w:t>
      </w:r>
      <w:r w:rsidRPr="0009378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B7400D" w:rsidRPr="00B7400D">
        <w:rPr>
          <w:rFonts w:ascii="TH SarabunPSK" w:hAnsi="TH SarabunPSK" w:cs="TH SarabunPSK"/>
          <w:color w:val="000000" w:themeColor="text1"/>
          <w:sz w:val="32"/>
          <w:szCs w:val="32"/>
        </w:rPr>
        <w:t>C</w:t>
      </w:r>
      <w:r w:rsidR="00B7400D">
        <w:rPr>
          <w:rFonts w:ascii="TH SarabunPSK" w:hAnsi="TH SarabunPSK" w:cs="TH SarabunPSK"/>
          <w:color w:val="000000" w:themeColor="text1"/>
          <w:sz w:val="32"/>
          <w:szCs w:val="32"/>
        </w:rPr>
        <w:t>ha</w:t>
      </w:r>
      <w:r w:rsidR="004478B6">
        <w:rPr>
          <w:rFonts w:ascii="TH SarabunPSK" w:hAnsi="TH SarabunPSK" w:cs="TH SarabunPSK"/>
          <w:color w:val="000000" w:themeColor="text1"/>
          <w:sz w:val="32"/>
          <w:szCs w:val="32"/>
        </w:rPr>
        <w:t>nanya</w:t>
      </w:r>
      <w:r w:rsidR="00B7400D" w:rsidRPr="00B7400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</w:t>
      </w:r>
      <w:r w:rsidR="004478B6">
        <w:rPr>
          <w:rFonts w:ascii="TH SarabunPSK" w:hAnsi="TH SarabunPSK" w:cs="TH SarabunPSK"/>
          <w:color w:val="000000" w:themeColor="text1"/>
          <w:sz w:val="32"/>
          <w:szCs w:val="32"/>
        </w:rPr>
        <w:t>eepayung</w:t>
      </w:r>
    </w:p>
    <w:p w14:paraId="36A759A8" w14:textId="4B1657C2" w:rsidR="00DF7B48" w:rsidRPr="00967D62" w:rsidRDefault="00AB160A" w:rsidP="00F264F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 xml:space="preserve">  </w:t>
      </w:r>
      <w:r w:rsidR="009F76B2">
        <w:rPr>
          <w:rFonts w:ascii="TH SarabunPSK" w:hAnsi="TH SarabunPSK" w:cs="TH SarabunPSK"/>
          <w:sz w:val="32"/>
          <w:szCs w:val="32"/>
        </w:rPr>
        <w:t>Mr.</w:t>
      </w:r>
      <w:r w:rsidR="00C818AA" w:rsidRPr="00967D62">
        <w:rPr>
          <w:rFonts w:ascii="TH SarabunPSK" w:hAnsi="TH SarabunPSK" w:cs="TH SarabunPSK" w:hint="cs"/>
          <w:sz w:val="32"/>
          <w:szCs w:val="32"/>
        </w:rPr>
        <w:t xml:space="preserve"> </w:t>
      </w:r>
      <w:r w:rsidR="00541CE7">
        <w:rPr>
          <w:rFonts w:ascii="TH SarabunPSK" w:hAnsi="TH SarabunPSK" w:cs="TH SarabunPSK"/>
          <w:sz w:val="32"/>
          <w:szCs w:val="32"/>
        </w:rPr>
        <w:t>Jaksana Anan</w:t>
      </w:r>
    </w:p>
    <w:p w14:paraId="4D2742C5" w14:textId="77777777" w:rsidR="00DF7B48" w:rsidRPr="00967D62" w:rsidRDefault="00DF7B48" w:rsidP="00DF7B48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6395701" w14:textId="77777777" w:rsidR="00DF7B48" w:rsidRPr="00967D62" w:rsidRDefault="00DF7B48" w:rsidP="00DF7B48">
      <w:pPr>
        <w:jc w:val="center"/>
        <w:rPr>
          <w:rFonts w:ascii="TH SarabunPSK" w:hAnsi="TH SarabunPSK" w:cs="TH SarabunPSK"/>
        </w:rPr>
      </w:pPr>
    </w:p>
    <w:p w14:paraId="10CBC098" w14:textId="77777777" w:rsidR="00DF7B48" w:rsidRPr="00967D62" w:rsidRDefault="00DF7B48" w:rsidP="00DF7B48">
      <w:pPr>
        <w:jc w:val="center"/>
        <w:rPr>
          <w:rFonts w:ascii="TH SarabunPSK" w:hAnsi="TH SarabunPSK" w:cs="TH SarabunPSK"/>
          <w:cs/>
        </w:rPr>
      </w:pPr>
    </w:p>
    <w:p w14:paraId="73A84B07" w14:textId="77777777" w:rsidR="00DF7B48" w:rsidRPr="00967D62" w:rsidRDefault="00DF7B48" w:rsidP="00DF7B48">
      <w:pPr>
        <w:jc w:val="center"/>
        <w:rPr>
          <w:rFonts w:ascii="TH SarabunPSK" w:hAnsi="TH SarabunPSK" w:cs="TH SarabunPSK"/>
        </w:rPr>
      </w:pPr>
    </w:p>
    <w:p w14:paraId="1A533425" w14:textId="471562CD" w:rsidR="00DF7B48" w:rsidRPr="00967D62" w:rsidRDefault="00DF7B48" w:rsidP="00DF7B48">
      <w:pPr>
        <w:jc w:val="center"/>
        <w:rPr>
          <w:rFonts w:ascii="TH SarabunPSK" w:hAnsi="TH SarabunPSK" w:cs="TH SarabunPSK"/>
        </w:rPr>
      </w:pPr>
    </w:p>
    <w:p w14:paraId="1A7C2126" w14:textId="27107E01" w:rsidR="00344DBD" w:rsidRPr="00967D62" w:rsidRDefault="00344DBD" w:rsidP="00DF7B48">
      <w:pPr>
        <w:jc w:val="center"/>
        <w:rPr>
          <w:rFonts w:ascii="TH SarabunPSK" w:hAnsi="TH SarabunPSK" w:cs="TH SarabunPSK"/>
        </w:rPr>
      </w:pPr>
    </w:p>
    <w:p w14:paraId="0BEB5209" w14:textId="77777777" w:rsidR="00344DBD" w:rsidRPr="00967D62" w:rsidRDefault="00344DBD" w:rsidP="00DF7B48">
      <w:pPr>
        <w:jc w:val="center"/>
        <w:rPr>
          <w:rFonts w:ascii="TH SarabunPSK" w:hAnsi="TH SarabunPSK" w:cs="TH SarabunPSK"/>
        </w:rPr>
      </w:pPr>
    </w:p>
    <w:p w14:paraId="40813E76" w14:textId="77777777" w:rsidR="00DF7B48" w:rsidRPr="00967D62" w:rsidRDefault="00DF7B48" w:rsidP="00DF7B48">
      <w:pPr>
        <w:jc w:val="center"/>
        <w:rPr>
          <w:rFonts w:ascii="TH SarabunPSK" w:hAnsi="TH SarabunPSK" w:cs="TH SarabunPSK"/>
        </w:rPr>
      </w:pPr>
    </w:p>
    <w:p w14:paraId="3945FD66" w14:textId="2FD2676F" w:rsidR="00DF7B48" w:rsidRPr="00967D62" w:rsidRDefault="00DF7B48" w:rsidP="00DF7B48">
      <w:pPr>
        <w:jc w:val="center"/>
        <w:rPr>
          <w:rFonts w:ascii="TH SarabunPSK" w:hAnsi="TH SarabunPSK" w:cs="TH SarabunPSK"/>
        </w:rPr>
      </w:pPr>
    </w:p>
    <w:p w14:paraId="35D6E84A" w14:textId="109A25FE" w:rsidR="00656BDE" w:rsidRPr="00967D62" w:rsidRDefault="00656BDE" w:rsidP="00DF7B48">
      <w:pPr>
        <w:jc w:val="center"/>
        <w:rPr>
          <w:rFonts w:ascii="TH SarabunPSK" w:hAnsi="TH SarabunPSK" w:cs="TH SarabunPSK"/>
        </w:rPr>
      </w:pPr>
    </w:p>
    <w:p w14:paraId="04B04337" w14:textId="790F4275" w:rsidR="00656BDE" w:rsidRPr="00967D62" w:rsidRDefault="00656BDE" w:rsidP="00DF7B48">
      <w:pPr>
        <w:jc w:val="center"/>
        <w:rPr>
          <w:rFonts w:ascii="TH SarabunPSK" w:hAnsi="TH SarabunPSK" w:cs="TH SarabunPSK"/>
        </w:rPr>
      </w:pPr>
    </w:p>
    <w:p w14:paraId="59758C85" w14:textId="0D9CBAA3" w:rsidR="00656BDE" w:rsidRPr="00967D62" w:rsidRDefault="00656BDE" w:rsidP="00DF7B48">
      <w:pPr>
        <w:jc w:val="center"/>
        <w:rPr>
          <w:rFonts w:ascii="TH SarabunPSK" w:hAnsi="TH SarabunPSK" w:cs="TH SarabunPSK"/>
        </w:rPr>
      </w:pPr>
    </w:p>
    <w:p w14:paraId="50B0BD68" w14:textId="77777777" w:rsidR="00656BDE" w:rsidRPr="00967D62" w:rsidRDefault="00656BDE" w:rsidP="00DF7B48">
      <w:pPr>
        <w:jc w:val="center"/>
        <w:rPr>
          <w:rFonts w:ascii="TH SarabunPSK" w:hAnsi="TH SarabunPSK" w:cs="TH SarabunPSK"/>
          <w:cs/>
        </w:rPr>
      </w:pPr>
    </w:p>
    <w:p w14:paraId="4D17054D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>Project Report Submitted in Partial Fulfillment of the Requirements</w:t>
      </w:r>
    </w:p>
    <w:p w14:paraId="07332D3F" w14:textId="2856D5C8" w:rsidR="00DF7B48" w:rsidRPr="00967D62" w:rsidRDefault="006C506D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="00DF7B48" w:rsidRPr="00967D62">
        <w:rPr>
          <w:rFonts w:ascii="TH SarabunPSK" w:hAnsi="TH SarabunPSK" w:cs="TH SarabunPSK" w:hint="cs"/>
          <w:sz w:val="32"/>
          <w:szCs w:val="32"/>
        </w:rPr>
        <w:t xml:space="preserve">or the Bachelor’s Degree of </w:t>
      </w:r>
      <w:r>
        <w:rPr>
          <w:rFonts w:ascii="TH SarabunPSK" w:hAnsi="TH SarabunPSK" w:cs="TH SarabunPSK"/>
          <w:sz w:val="32"/>
          <w:szCs w:val="32"/>
        </w:rPr>
        <w:t xml:space="preserve">Engineering </w:t>
      </w:r>
      <w:r w:rsidR="00DF7B48" w:rsidRPr="00967D62">
        <w:rPr>
          <w:rFonts w:ascii="TH SarabunPSK" w:hAnsi="TH SarabunPSK" w:cs="TH SarabunPSK" w:hint="cs"/>
          <w:sz w:val="32"/>
          <w:szCs w:val="32"/>
        </w:rPr>
        <w:t>in</w:t>
      </w:r>
    </w:p>
    <w:p w14:paraId="515B8E4C" w14:textId="0CE92D6E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 xml:space="preserve">Mechatronics </w:t>
      </w:r>
      <w:r w:rsidR="007041D7" w:rsidRPr="00967D62">
        <w:rPr>
          <w:rFonts w:ascii="TH SarabunPSK" w:hAnsi="TH SarabunPSK" w:cs="TH SarabunPSK" w:hint="cs"/>
          <w:sz w:val="32"/>
          <w:szCs w:val="32"/>
        </w:rPr>
        <w:t>Engineering Technology</w:t>
      </w:r>
    </w:p>
    <w:p w14:paraId="406ECD3B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>Department of Mechanical Engineering Technology</w:t>
      </w:r>
    </w:p>
    <w:p w14:paraId="75C41F2E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>College of Industrial Technology</w:t>
      </w:r>
    </w:p>
    <w:p w14:paraId="7FED243D" w14:textId="77777777" w:rsidR="00DF7B48" w:rsidRPr="00967D62" w:rsidRDefault="00DF7B48" w:rsidP="00DF7B4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 xml:space="preserve">King Mongkut’s University of Technology North Bangkok </w:t>
      </w:r>
    </w:p>
    <w:p w14:paraId="0B83EAF0" w14:textId="4833CCE5" w:rsidR="002739DF" w:rsidRPr="00967D62" w:rsidRDefault="00DF7B48" w:rsidP="002739D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sz w:val="32"/>
          <w:szCs w:val="32"/>
        </w:rPr>
        <w:t>202</w:t>
      </w:r>
      <w:bookmarkEnd w:id="0"/>
      <w:r w:rsidR="003422CD">
        <w:rPr>
          <w:rFonts w:ascii="TH SarabunPSK" w:hAnsi="TH SarabunPSK" w:cs="TH SarabunPSK"/>
          <w:sz w:val="32"/>
          <w:szCs w:val="32"/>
        </w:rPr>
        <w:t>3</w:t>
      </w:r>
    </w:p>
    <w:p w14:paraId="4D5A0044" w14:textId="5AFA507A" w:rsidR="00005F8A" w:rsidRPr="00967D62" w:rsidRDefault="003F5346" w:rsidP="002739DF">
      <w:pPr>
        <w:pStyle w:val="NoSpacing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1. </w:t>
      </w:r>
      <w:r w:rsidR="00170CA8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ชื่อ</w:t>
      </w:r>
      <w:r w:rsidR="007C1A7F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หัวข้อ</w:t>
      </w:r>
      <w:r w:rsidR="00170CA8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ปริญญานิพนธ์</w:t>
      </w:r>
    </w:p>
    <w:p w14:paraId="3E557986" w14:textId="175B24BE" w:rsidR="00F524C1" w:rsidRPr="0098759A" w:rsidRDefault="002D41DC" w:rsidP="00F524C1">
      <w:pPr>
        <w:tabs>
          <w:tab w:val="left" w:pos="426"/>
          <w:tab w:val="left" w:pos="851"/>
          <w:tab w:val="left" w:pos="1276"/>
          <w:tab w:val="left" w:pos="2552"/>
          <w:tab w:val="left" w:pos="3969"/>
          <w:tab w:val="left" w:pos="609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    </w:t>
      </w:r>
      <w:r w:rsidR="00C82A65" w:rsidRPr="00967D62">
        <w:rPr>
          <w:rFonts w:ascii="TH SarabunPSK" w:hAnsi="TH SarabunPSK" w:cs="TH SarabunPSK"/>
          <w:sz w:val="32"/>
          <w:szCs w:val="32"/>
          <w:cs/>
        </w:rPr>
        <w:t xml:space="preserve">(ภาษาไทย) </w:t>
      </w:r>
      <w:r w:rsidR="00F524C1">
        <w:rPr>
          <w:rFonts w:ascii="TH SarabunPSK" w:hAnsi="TH SarabunPSK" w:cs="TH SarabunPSK"/>
          <w:sz w:val="32"/>
          <w:szCs w:val="32"/>
          <w:cs/>
        </w:rPr>
        <w:t>การ</w:t>
      </w:r>
      <w:r w:rsidR="00F524C1" w:rsidRPr="003A0138">
        <w:rPr>
          <w:rFonts w:ascii="TH SarabunPSK" w:hAnsi="TH SarabunPSK" w:cs="TH SarabunPSK"/>
          <w:sz w:val="32"/>
          <w:szCs w:val="32"/>
          <w:cs/>
        </w:rPr>
        <w:t>พัฒนา</w:t>
      </w:r>
      <w:r w:rsidR="00F524C1">
        <w:rPr>
          <w:rFonts w:ascii="TH SarabunPSK" w:hAnsi="TH SarabunPSK" w:cs="TH SarabunPSK"/>
          <w:sz w:val="32"/>
          <w:szCs w:val="32"/>
          <w:cs/>
        </w:rPr>
        <w:t>ระบบการทำงานร่วมกันของ</w:t>
      </w:r>
      <w:r w:rsidR="00F524C1" w:rsidRPr="003A0138">
        <w:rPr>
          <w:rFonts w:ascii="TH SarabunPSK" w:hAnsi="TH SarabunPSK" w:cs="TH SarabunPSK"/>
          <w:sz w:val="32"/>
          <w:szCs w:val="32"/>
          <w:cs/>
        </w:rPr>
        <w:t>หุ่นยนต์</w:t>
      </w:r>
      <w:r w:rsidR="00F524C1">
        <w:rPr>
          <w:rFonts w:ascii="TH SarabunPSK" w:hAnsi="TH SarabunPSK" w:cs="TH SarabunPSK"/>
          <w:sz w:val="32"/>
          <w:szCs w:val="32"/>
          <w:cs/>
        </w:rPr>
        <w:t>เคลื่อนที่อัตโนมัติ</w:t>
      </w:r>
    </w:p>
    <w:p w14:paraId="619A0C08" w14:textId="20B2D2B1" w:rsidR="0009378F" w:rsidRPr="002D41DC" w:rsidRDefault="00C82A65" w:rsidP="69345B2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/>
          <w:sz w:val="32"/>
          <w:szCs w:val="32"/>
          <w:cs/>
        </w:rPr>
        <w:t xml:space="preserve">(ภาษาอังกฤษ) </w:t>
      </w:r>
      <w:r w:rsidR="00F524C1" w:rsidRPr="002D41DC">
        <w:rPr>
          <w:rFonts w:ascii="TH SarabunPSK" w:hAnsi="TH SarabunPSK" w:cs="TH SarabunPSK"/>
          <w:sz w:val="32"/>
          <w:szCs w:val="32"/>
        </w:rPr>
        <w:t>Collaborative</w:t>
      </w:r>
      <w:r w:rsidR="00F524C1" w:rsidRPr="002D41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24C1" w:rsidRPr="002D41DC">
        <w:rPr>
          <w:rFonts w:ascii="TH SarabunPSK" w:hAnsi="TH SarabunPSK" w:cs="TH SarabunPSK"/>
          <w:sz w:val="32"/>
          <w:szCs w:val="32"/>
        </w:rPr>
        <w:t>System Development of Autonomous Mobile</w:t>
      </w:r>
    </w:p>
    <w:p w14:paraId="4229B178" w14:textId="14E99F89" w:rsidR="00BA5FF1" w:rsidRPr="00967D62" w:rsidRDefault="000D06D1" w:rsidP="00BD66F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67D62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E32A44" w:rsidRPr="00967D62">
        <w:rPr>
          <w:rFonts w:ascii="TH SarabunPSK" w:hAnsi="TH SarabunPSK" w:cs="TH SarabunPSK"/>
          <w:sz w:val="32"/>
          <w:szCs w:val="32"/>
        </w:rPr>
        <w:t xml:space="preserve">  </w:t>
      </w:r>
      <w:r w:rsidR="00170CA8" w:rsidRPr="00967D62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ความเป็นมาและความสำคัญของปัญหา</w:t>
      </w:r>
    </w:p>
    <w:p w14:paraId="2DF8F346" w14:textId="50459DA2" w:rsidR="25663318" w:rsidRDefault="25663318" w:rsidP="2566331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46FC30" w14:textId="77777777" w:rsidR="008B7982" w:rsidRDefault="00C57138" w:rsidP="00707685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2D3B44" w:rsidRPr="00967D62">
        <w:rPr>
          <w:rFonts w:ascii="TH SarabunPSK" w:hAnsi="TH SarabunPSK" w:cs="TH SarabunPSK" w:hint="cs"/>
          <w:sz w:val="32"/>
          <w:szCs w:val="32"/>
          <w:cs/>
        </w:rPr>
        <w:t>ในยุคสมัยนี้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ได้มีการนำเทคโนโลยีต่างๆ ที่เกี่ยวข้องกับหุ่นยนต์มาประยุกต์ใช้งานกันอย่างแพร่หลายทั้งในด้านธุรกิจ การศึกษา และงานอุตสาหกรรม ซึ่งหุ่นยนต์มีลักษณะโครงสร้างรูปร่างแตกต่างกัน หุ่นยนต์ในแต่ละประเภทจะมีหน้าที่การทำงานในด้านต่างๆ ตามการควบคุมโดยตรงจากมนุษย์ การควบคุมระบบต่างๆ ในการสั่งงานระหว่างหุ่นยนต์และมนุษย์ สามารถทำได้โดยทางอ้อมและอัตโนมัติ โดยทั่วไปหุ่นยนต์ถูกสร้างขึ้นเพื่อสำหรับงานที่มีความยากลำบาก จึงต้องใช้เทคโนโลยีเข้ามาช่วยเพื่อความสะดวกสบาย และสำหรับทดแทนแรงงานคนเพิ่มประสิทธิภาพ ลดความผิดพลาดในงาน ทำให้มีความแม่นยำและรวดเร็ว</w:t>
      </w:r>
      <w:r w:rsidR="00B576AF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C54E911" w14:textId="44E02930" w:rsidR="00CC2818" w:rsidRPr="00CC2818" w:rsidRDefault="00CC2818" w:rsidP="00707685">
      <w:pPr>
        <w:pStyle w:val="NoSpacing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ปัจจุบันในอุตสาหกรรมได้มีการนำเอาหุ่นยนต์เข้ามามีส่วนร่วมในการผลิตมากขึ้น เพื่อเพิ่มประสิทธิภาพในการผลิตสินค้าและคุณภาพของสินค้า ซึ่งหุ่นยนต์ส่วนใหญ่ที่ใช้จะเป็นลักษณะของหุ่นยนต์ที่ทำงานเองตามลำพัง โดยหุ่นยนต์ลักษณะนี้จะมีการทำงานในขอบเขตที่จำกัด การที่ทำให้หุ่นยนต์สองตัวสามารถเข้ามาทำงานร่วมกันและสื่อสารกันได้จะเป็นการเพิ่มขอบเขตการทำงานของหุ่นยนต์ให้ขยายกว้างมากยิ่งขึ้น</w:t>
      </w:r>
    </w:p>
    <w:p w14:paraId="5E0A896E" w14:textId="55473C71" w:rsidR="00204AF9" w:rsidRDefault="005E294F" w:rsidP="00204AF9">
      <w:pPr>
        <w:pStyle w:val="NoSpacing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ทำให้เกิดความคิดที่จะทำปริญญานิพนธ์เกี่ยวกับการ</w:t>
      </w:r>
      <w:r w:rsidR="004F2A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เสริมประสิทธิภาพการสื่อสารของหุ่นยนต์สองตัว</w:t>
      </w:r>
      <w:r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F359BB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ซึ่งจะนำสิ่งที่เรียนรู้ทางด้านวิศวกรรมแมคคาทรอนิกส์เข้ามาใช้ในการแก้ปัญหา จากการศึกษาหาข้อมูลเบื้องต้น</w:t>
      </w:r>
      <w:r w:rsidR="004F2A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หุ่นยนต์ทั้งสองตัวสามารถสื่อสารกันได้ผ่าน</w:t>
      </w:r>
      <w:r w:rsidR="00DA08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ระบบแม่ข่าย</w:t>
      </w:r>
      <w:r w:rsidR="004F2A9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F359BB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จึงคิดที่จะ</w:t>
      </w:r>
      <w:r w:rsidR="004F2A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</w:t>
      </w:r>
      <w:r w:rsidR="00DA08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โพรโทคอลมาพัฒนาระบบการสื่อสารเพื่อนำ</w:t>
      </w:r>
      <w:r w:rsidR="00F359BB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มาใช้กับปริญญานิพนธ์ เพื่อให้ได้ความรู้ในการนำเทคโนโลยีมาประยุกต์ และนำมาใช้งานคว</w:t>
      </w:r>
      <w:r w:rsidR="00D55F3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</w:t>
      </w:r>
      <w:r w:rsidR="00F359BB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คู่กับระบบหุ่นยนต์ </w:t>
      </w:r>
      <w:r w:rsidR="009B2B60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ซึ่งหุ่นยนต์</w:t>
      </w:r>
      <w:r w:rsidR="00DA08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เคลื่อนที่</w:t>
      </w:r>
      <w:r w:rsidR="009B2B60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อัตโนมัติสามารถ</w:t>
      </w:r>
      <w:r w:rsidR="00DA08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สื่อสาร</w:t>
      </w:r>
      <w:r w:rsidR="00204A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และบอก</w:t>
      </w:r>
      <w:r w:rsidR="00DA08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ตำแหน่งได้ตามเวลาจริง</w:t>
      </w:r>
      <w:r w:rsidR="00072551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04855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เมื่อหุ่นยนต์</w:t>
      </w:r>
      <w:r w:rsidR="00204A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เคลื่อนที่มาในจุดที่กำหนด</w:t>
      </w:r>
      <w:r w:rsidR="00E64F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</w:t>
      </w:r>
      <w:r w:rsidR="009B2B60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</w:t>
      </w:r>
      <w:r w:rsidR="00204A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ส่งข้อมูลไปให้หุ่นยนต์อีกตัวหนึ่งได้</w:t>
      </w:r>
      <w:r w:rsidR="00072551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75E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และเมื่อ</w:t>
      </w:r>
      <w:r w:rsidR="00204A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ได้รับข้อมูลและตำแหน่งมาก็จะสามารถทำงานในลำดับต่อไปตามที่ผู้ใช้ต้องการ</w:t>
      </w:r>
    </w:p>
    <w:p w14:paraId="5841B1D6" w14:textId="77777777" w:rsidR="002D41DC" w:rsidRPr="00967D62" w:rsidRDefault="002D41DC" w:rsidP="00204AF9">
      <w:pPr>
        <w:pStyle w:val="NoSpacing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D67F813" w14:textId="5F12FFBB" w:rsidR="0018301C" w:rsidRPr="00967D62" w:rsidRDefault="00E32A44" w:rsidP="007C32A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3. </w:t>
      </w:r>
      <w:r w:rsidR="0018301C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วัตถุประสงค์ของการศึกษา</w:t>
      </w:r>
    </w:p>
    <w:p w14:paraId="528B4838" w14:textId="297DBF51" w:rsidR="00863821" w:rsidRDefault="00DA2251" w:rsidP="007C32A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63821">
        <w:rPr>
          <w:rFonts w:ascii="TH SarabunPSK" w:hAnsi="TH SarabunPSK" w:cs="TH SarabunPSK"/>
          <w:sz w:val="32"/>
          <w:szCs w:val="32"/>
        </w:rPr>
        <w:t xml:space="preserve">3.1 </w:t>
      </w:r>
      <w:r w:rsidR="00863821" w:rsidRPr="00863821">
        <w:rPr>
          <w:rFonts w:ascii="TH SarabunPSK" w:hAnsi="TH SarabunPSK" w:cs="TH SarabunPSK"/>
          <w:sz w:val="32"/>
          <w:szCs w:val="32"/>
          <w:cs/>
        </w:rPr>
        <w:t>เพื่อออกแบบและสร้างระบบควบคุมการทำงานของหุ่นยนต์เคลื่อนที่อัตโนมัติ</w:t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037F8B" w:rsidRPr="00863821">
        <w:rPr>
          <w:rFonts w:ascii="TH SarabunPSK" w:hAnsi="TH SarabunPSK" w:cs="TH SarabunPSK"/>
          <w:sz w:val="32"/>
          <w:szCs w:val="32"/>
          <w:cs/>
        </w:rPr>
        <w:t>3.</w:t>
      </w:r>
      <w:r w:rsidR="009C1755" w:rsidRPr="00863821">
        <w:rPr>
          <w:rFonts w:ascii="TH SarabunPSK" w:hAnsi="TH SarabunPSK" w:cs="TH SarabunPSK"/>
          <w:sz w:val="32"/>
          <w:szCs w:val="32"/>
          <w:cs/>
        </w:rPr>
        <w:t>2</w:t>
      </w:r>
      <w:r w:rsidR="502FA4BB" w:rsidRPr="0086382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3821" w:rsidRPr="00863821">
        <w:rPr>
          <w:rFonts w:ascii="TH SarabunPSK" w:hAnsi="TH SarabunPSK" w:cs="TH SarabunPSK"/>
          <w:sz w:val="32"/>
          <w:szCs w:val="32"/>
          <w:cs/>
        </w:rPr>
        <w:t>เพื่อศึกษาการเขียนโปรแกรมควบคุมหุ่นยนต์เคลื่อนที่อัตโนมัติ</w:t>
      </w:r>
      <w:r w:rsidR="00EC2683" w:rsidRPr="00863821">
        <w:rPr>
          <w:rFonts w:ascii="TH SarabunPSK" w:hAnsi="TH SarabunPSK" w:cs="TH SarabunPSK" w:hint="cs"/>
          <w:sz w:val="32"/>
          <w:szCs w:val="32"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  <w:r w:rsidR="002739DF" w:rsidRPr="008638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4E61BD0" w14:textId="77777777" w:rsidR="002D41DC" w:rsidRDefault="002D41DC" w:rsidP="007C32A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4136769" w14:textId="77777777" w:rsidR="002D41DC" w:rsidRDefault="00E32A44" w:rsidP="002D41DC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4. </w:t>
      </w:r>
      <w:r w:rsidR="0018301C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ขอบเขตการศึกษา</w:t>
      </w:r>
    </w:p>
    <w:p w14:paraId="3A32ECED" w14:textId="7159F118" w:rsidR="00863821" w:rsidRDefault="00863821" w:rsidP="00863821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F136BD">
        <w:rPr>
          <w:rFonts w:ascii="TH SarabunPSK" w:hAnsi="TH SarabunPSK" w:cs="TH SarabunPSK" w:hint="cs"/>
          <w:sz w:val="32"/>
          <w:szCs w:val="32"/>
          <w:cs/>
        </w:rPr>
        <w:t>1</w:t>
      </w:r>
      <w:r w:rsidRPr="00863821">
        <w:rPr>
          <w:rFonts w:ascii="TH SarabunPSK" w:hAnsi="TH SarabunPSK" w:cs="TH SarabunPSK" w:hint="cs"/>
          <w:sz w:val="32"/>
          <w:szCs w:val="32"/>
        </w:rPr>
        <w:t> </w:t>
      </w:r>
      <w:r w:rsidR="002F453C" w:rsidRPr="00F136BD">
        <w:rPr>
          <w:rFonts w:ascii="TH SarabunPSK" w:hAnsi="TH SarabunPSK" w:cs="TH SarabunPSK" w:hint="cs"/>
          <w:sz w:val="32"/>
          <w:szCs w:val="32"/>
          <w:cs/>
        </w:rPr>
        <w:t>ใช้หุ่นยนต์</w:t>
      </w:r>
      <w:r w:rsidR="008A24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F453C" w:rsidRPr="00F136BD">
        <w:rPr>
          <w:rFonts w:ascii="TH SarabunPSK" w:hAnsi="TH SarabunPSK" w:cs="TH SarabunPSK" w:hint="cs"/>
          <w:sz w:val="32"/>
          <w:szCs w:val="32"/>
        </w:rPr>
        <w:t>Arton ATR 100</w:t>
      </w:r>
      <w:r w:rsidR="004D7A6B">
        <w:rPr>
          <w:sz w:val="32"/>
          <w:szCs w:val="32"/>
        </w:rPr>
        <w:t xml:space="preserve"> </w:t>
      </w:r>
      <w:r w:rsidR="004D7A6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D7A6B" w:rsidRPr="00F136BD">
        <w:rPr>
          <w:rFonts w:ascii="TH SarabunPSK" w:hAnsi="TH SarabunPSK" w:cs="TH SarabunPSK" w:hint="cs"/>
          <w:sz w:val="32"/>
          <w:szCs w:val="32"/>
        </w:rPr>
        <w:t>Arton SMR 100E</w:t>
      </w:r>
    </w:p>
    <w:p w14:paraId="3BBCB6D6" w14:textId="77777777" w:rsidR="008A24A9" w:rsidRDefault="002F453C" w:rsidP="004D7A6B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F136BD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D7A6B">
        <w:rPr>
          <w:rFonts w:ascii="TH SarabunPSK" w:hAnsi="TH SarabunPSK" w:cs="TH SarabunPSK" w:hint="cs"/>
          <w:sz w:val="32"/>
          <w:szCs w:val="32"/>
          <w:cs/>
        </w:rPr>
        <w:t xml:space="preserve">หุ่นยนต์เคลื่อนที่อัตโนมัติ 2 ตัวสามารถสื่อสารผ่าน </w:t>
      </w:r>
      <w:r w:rsidR="004D7A6B" w:rsidRPr="00863821">
        <w:rPr>
          <w:rFonts w:ascii="TH SarabunPSK" w:hAnsi="TH SarabunPSK" w:cs="TH SarabunPSK" w:hint="cs"/>
          <w:sz w:val="32"/>
          <w:szCs w:val="32"/>
          <w:cs/>
        </w:rPr>
        <w:t>(</w:t>
      </w:r>
      <w:r w:rsidR="004D7A6B" w:rsidRPr="00863821">
        <w:rPr>
          <w:rFonts w:ascii="TH SarabunPSK" w:hAnsi="TH SarabunPSK" w:cs="TH SarabunPSK" w:hint="cs"/>
          <w:sz w:val="32"/>
          <w:szCs w:val="32"/>
        </w:rPr>
        <w:t>Wi-Fi)</w:t>
      </w:r>
    </w:p>
    <w:p w14:paraId="1EBE0D3A" w14:textId="4C22E28C" w:rsidR="00286C8B" w:rsidRPr="00F136BD" w:rsidRDefault="008A24A9" w:rsidP="008A24A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ควบคุมหุ่นยนต์ด้วยการใช้แผนที่สามมิติจาก </w:t>
      </w:r>
      <w:r>
        <w:rPr>
          <w:rFonts w:ascii="TH SarabunPSK" w:hAnsi="TH SarabunPSK" w:cs="TH SarabunPSK"/>
          <w:sz w:val="32"/>
          <w:szCs w:val="32"/>
        </w:rPr>
        <w:t xml:space="preserve">ROS </w:t>
      </w:r>
    </w:p>
    <w:p w14:paraId="5FBD56FA" w14:textId="23BA78A9" w:rsidR="004D3282" w:rsidRDefault="00392931" w:rsidP="007C32A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5. </w:t>
      </w:r>
      <w:r w:rsidR="0018301C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สมมติฐานและข้อตกลงเบื้องต้น</w:t>
      </w:r>
    </w:p>
    <w:p w14:paraId="67D49DA0" w14:textId="79EDE6EF" w:rsidR="009E18F3" w:rsidRPr="009E18F3" w:rsidRDefault="009E18F3" w:rsidP="009E18F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5.1</w:t>
      </w:r>
      <w:r w:rsidRPr="000544B4">
        <w:rPr>
          <w:rFonts w:ascii="TH SarabunPSK" w:hAnsi="TH SarabunPSK" w:cs="TH SarabunPSK" w:hint="cs"/>
          <w:sz w:val="32"/>
          <w:szCs w:val="32"/>
          <w:cs/>
        </w:rPr>
        <w:t xml:space="preserve"> หุ่นยนต์สามารถเคลื่อนที่ได้แบบอัตโนมัติ</w:t>
      </w:r>
      <w:r>
        <w:rPr>
          <w:rStyle w:val="eop"/>
          <w:color w:val="000000"/>
          <w:sz w:val="72"/>
          <w:szCs w:val="72"/>
          <w:shd w:val="clear" w:color="auto" w:fill="EDEBE9"/>
        </w:rPr>
        <w:t>​</w:t>
      </w:r>
    </w:p>
    <w:p w14:paraId="1973489D" w14:textId="35082E77" w:rsidR="00863821" w:rsidRPr="00863821" w:rsidRDefault="00863821" w:rsidP="000544B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 w:rsidR="009E18F3">
        <w:rPr>
          <w:rFonts w:ascii="TH SarabunPSK" w:hAnsi="TH SarabunPSK" w:cs="TH SarabunPSK"/>
          <w:sz w:val="32"/>
          <w:szCs w:val="32"/>
        </w:rPr>
        <w:t>2</w:t>
      </w:r>
      <w:r w:rsidRPr="000544B4">
        <w:rPr>
          <w:rFonts w:ascii="TH SarabunPSK" w:hAnsi="TH SarabunPSK" w:cs="TH SarabunPSK" w:hint="cs"/>
          <w:sz w:val="32"/>
          <w:szCs w:val="32"/>
          <w:cs/>
        </w:rPr>
        <w:t xml:space="preserve"> หุ่นยนต์สามารถควบคุมการทำงานผ่านไวไฟ (</w:t>
      </w:r>
      <w:r w:rsidRPr="000544B4">
        <w:rPr>
          <w:rFonts w:ascii="TH SarabunPSK" w:hAnsi="TH SarabunPSK" w:cs="TH SarabunPSK" w:hint="cs"/>
          <w:sz w:val="32"/>
          <w:szCs w:val="32"/>
        </w:rPr>
        <w:t>Wi-Fi) </w:t>
      </w:r>
      <w:r w:rsidRPr="000544B4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0544B4">
        <w:rPr>
          <w:rFonts w:ascii="Arial" w:hAnsi="Arial" w:cs="Arial"/>
          <w:sz w:val="32"/>
          <w:szCs w:val="32"/>
        </w:rPr>
        <w:t>​</w:t>
      </w:r>
    </w:p>
    <w:p w14:paraId="520E7A4F" w14:textId="7F2FFC22" w:rsidR="00863821" w:rsidRDefault="00863821" w:rsidP="00F136B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 w:rsidR="009E18F3">
        <w:rPr>
          <w:rFonts w:ascii="TH SarabunPSK" w:hAnsi="TH SarabunPSK" w:cs="TH SarabunPSK" w:hint="cs"/>
          <w:sz w:val="32"/>
          <w:szCs w:val="32"/>
          <w:cs/>
        </w:rPr>
        <w:t>3</w:t>
      </w:r>
      <w:r w:rsidRPr="000544B4">
        <w:rPr>
          <w:rFonts w:ascii="TH SarabunPSK" w:hAnsi="TH SarabunPSK" w:cs="TH SarabunPSK" w:hint="cs"/>
          <w:sz w:val="32"/>
          <w:szCs w:val="32"/>
          <w:cs/>
        </w:rPr>
        <w:t xml:space="preserve"> หุ่นยนต์สามารถบันทึกและรายงานระยะทางการเคลื่อนที่ได้ผ่านไวไฟ (</w:t>
      </w:r>
      <w:r w:rsidRPr="000544B4">
        <w:rPr>
          <w:rFonts w:ascii="TH SarabunPSK" w:hAnsi="TH SarabunPSK" w:cs="TH SarabunPSK" w:hint="cs"/>
          <w:sz w:val="32"/>
          <w:szCs w:val="32"/>
        </w:rPr>
        <w:t>Wi-Fi)</w:t>
      </w:r>
      <w:r w:rsidRPr="000544B4">
        <w:rPr>
          <w:rFonts w:ascii="Arial" w:hAnsi="Arial" w:cs="Arial"/>
          <w:sz w:val="32"/>
          <w:szCs w:val="32"/>
        </w:rPr>
        <w:t>​​</w:t>
      </w:r>
      <w:r w:rsidRPr="000544B4">
        <w:rPr>
          <w:rFonts w:ascii="TH SarabunPSK" w:hAnsi="TH SarabunPSK" w:cs="TH SarabunPSK" w:hint="cs"/>
          <w:sz w:val="32"/>
          <w:szCs w:val="32"/>
        </w:rPr>
        <w:t> </w:t>
      </w:r>
    </w:p>
    <w:p w14:paraId="2EB80F42" w14:textId="72EF0DA4" w:rsidR="00F136BD" w:rsidRDefault="00F136BD" w:rsidP="000544B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 w:rsidR="009E18F3">
        <w:rPr>
          <w:rFonts w:ascii="TH SarabunPSK" w:hAnsi="TH SarabunPSK" w:cs="TH SarabunPSK"/>
          <w:sz w:val="32"/>
          <w:szCs w:val="32"/>
        </w:rPr>
        <w:t>4</w:t>
      </w:r>
      <w:r w:rsidRPr="000544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63821">
        <w:rPr>
          <w:rFonts w:ascii="TH SarabunPSK" w:hAnsi="TH SarabunPSK" w:cs="TH SarabunPSK" w:hint="cs"/>
          <w:sz w:val="32"/>
          <w:szCs w:val="32"/>
          <w:cs/>
        </w:rPr>
        <w:t>หุ่นยนต์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สามารถเคลื่อนที่ไปตามจุดที่กำหนดและสามารถหลีกเลี่ยงสิ่งกีดขว้าง</w:t>
      </w:r>
    </w:p>
    <w:p w14:paraId="1700D3EE" w14:textId="29306BE6" w:rsidR="009E18F3" w:rsidRDefault="009E18F3" w:rsidP="000544B4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5.5</w:t>
      </w:r>
      <w:r w:rsidR="009522FE">
        <w:rPr>
          <w:rFonts w:ascii="TH SarabunPSK" w:hAnsi="TH SarabunPSK" w:cs="TH SarabunPSK"/>
          <w:sz w:val="32"/>
          <w:szCs w:val="32"/>
        </w:rPr>
        <w:t xml:space="preserve"> </w:t>
      </w:r>
      <w:r w:rsidR="008A24A9" w:rsidRPr="00874C2A">
        <w:rPr>
          <w:rFonts w:ascii="TH SarabunPSK" w:hAnsi="TH SarabunPSK" w:cs="TH SarabunPSK" w:hint="cs"/>
          <w:sz w:val="32"/>
          <w:szCs w:val="32"/>
        </w:rPr>
        <w:t xml:space="preserve">ATR 100 </w:t>
      </w:r>
      <w:r w:rsidR="008A24A9" w:rsidRPr="00874C2A">
        <w:rPr>
          <w:rFonts w:ascii="TH SarabunPSK" w:hAnsi="TH SarabunPSK" w:cs="TH SarabunPSK" w:hint="cs"/>
          <w:sz w:val="32"/>
          <w:szCs w:val="32"/>
          <w:cs/>
        </w:rPr>
        <w:t>(</w:t>
      </w:r>
      <w:r w:rsidR="008A24A9" w:rsidRPr="00874C2A">
        <w:rPr>
          <w:rFonts w:ascii="TH SarabunPSK" w:hAnsi="TH SarabunPSK" w:cs="TH SarabunPSK" w:hint="cs"/>
          <w:sz w:val="32"/>
          <w:szCs w:val="32"/>
        </w:rPr>
        <w:t>Smart Delivery Robot</w:t>
      </w:r>
      <w:r w:rsidR="008A24A9" w:rsidRPr="00874C2A">
        <w:rPr>
          <w:rFonts w:ascii="TH SarabunPSK" w:hAnsi="TH SarabunPSK" w:cs="TH SarabunPSK" w:hint="cs"/>
          <w:sz w:val="32"/>
          <w:szCs w:val="32"/>
          <w:cs/>
        </w:rPr>
        <w:t>)</w:t>
      </w:r>
      <w:r w:rsidR="008A24A9" w:rsidRPr="00874C2A">
        <w:rPr>
          <w:rFonts w:ascii="TH SarabunPSK" w:hAnsi="TH SarabunPSK" w:cs="TH SarabunPSK" w:hint="cs"/>
          <w:sz w:val="32"/>
          <w:szCs w:val="32"/>
        </w:rPr>
        <w:t xml:space="preserve"> </w:t>
      </w:r>
      <w:r w:rsidR="009522FE">
        <w:rPr>
          <w:rFonts w:ascii="TH SarabunPSK" w:hAnsi="TH SarabunPSK" w:cs="TH SarabunPSK" w:hint="cs"/>
          <w:sz w:val="32"/>
          <w:szCs w:val="32"/>
          <w:cs/>
        </w:rPr>
        <w:t>สามารถเคลื่อนที่กลับไปชาร์จเมื่อแบตเตอรี่ต่ำได้โดยอัตโนมัติ</w:t>
      </w:r>
    </w:p>
    <w:p w14:paraId="48E303BE" w14:textId="77777777" w:rsidR="00286C8B" w:rsidRPr="008A736A" w:rsidRDefault="00286C8B" w:rsidP="000544B4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2B2657B2" w14:textId="5A0FD661" w:rsidR="00936F20" w:rsidRPr="00967D62" w:rsidRDefault="00392931" w:rsidP="007C32A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6. </w:t>
      </w:r>
      <w:r w:rsidR="00681E82"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สถานะของปัญหาและวิธีการศึกษา</w:t>
      </w:r>
    </w:p>
    <w:p w14:paraId="00B77C85" w14:textId="48135BC7" w:rsidR="007C32AA" w:rsidRDefault="004D3282" w:rsidP="007C32AA">
      <w:pPr>
        <w:pStyle w:val="NoSpacing"/>
        <w:ind w:firstLine="720"/>
        <w:rPr>
          <w:rFonts w:ascii="TH SarabunPSK" w:hAnsi="TH SarabunPSK" w:cs="TH SarabunPSK"/>
          <w:color w:val="FF0000"/>
          <w:sz w:val="32"/>
          <w:szCs w:val="32"/>
        </w:rPr>
      </w:pPr>
      <w:r w:rsidRPr="004159D6">
        <w:rPr>
          <w:rFonts w:ascii="TH SarabunPSK" w:hAnsi="TH SarabunPSK" w:cs="TH SarabunPSK"/>
          <w:color w:val="000000" w:themeColor="text1"/>
          <w:sz w:val="32"/>
          <w:szCs w:val="32"/>
        </w:rPr>
        <w:t>6.</w:t>
      </w:r>
      <w:r w:rsidR="00D414E3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Pr="004159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86C8B">
        <w:rPr>
          <w:rStyle w:val="normaltextrun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หุ่นยนต์เกิดการระบุตำแหน่งไม่แม่นยำ</w:t>
      </w:r>
    </w:p>
    <w:p w14:paraId="1656F926" w14:textId="7F388F08" w:rsidR="00286C8B" w:rsidRPr="00286C8B" w:rsidRDefault="00286C8B" w:rsidP="00286C8B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/>
          <w:sz w:val="32"/>
          <w:szCs w:val="32"/>
          <w:cs/>
        </w:rPr>
        <w:t>6.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967D62">
        <w:rPr>
          <w:rFonts w:ascii="TH SarabunPSK" w:hAnsi="TH SarabunPSK" w:cs="TH SarabunPSK"/>
          <w:sz w:val="32"/>
          <w:szCs w:val="32"/>
          <w:cs/>
        </w:rPr>
        <w:t xml:space="preserve"> เครือข่ายขาดการเชื่อมต่อกับหุ่นยนต์</w:t>
      </w:r>
    </w:p>
    <w:p w14:paraId="3F5578AB" w14:textId="45B98260" w:rsidR="00BB072C" w:rsidRPr="004159D6" w:rsidRDefault="00BB072C" w:rsidP="007C32AA">
      <w:pPr>
        <w:pStyle w:val="NoSpacing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159D6">
        <w:rPr>
          <w:rFonts w:ascii="TH SarabunPSK" w:hAnsi="TH SarabunPSK" w:cs="TH SarabunPSK"/>
          <w:color w:val="000000" w:themeColor="text1"/>
          <w:sz w:val="32"/>
          <w:szCs w:val="32"/>
          <w:cs/>
        </w:rPr>
        <w:t>6.</w:t>
      </w:r>
      <w:r w:rsidR="00286C8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</w:t>
      </w:r>
      <w:r w:rsidRPr="004159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E659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ตำแหน่งของ</w:t>
      </w:r>
      <w:r w:rsidR="00B353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เครื่องกราดตรวจ</w:t>
      </w:r>
      <w:r w:rsidR="00E659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B3535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E65974">
        <w:rPr>
          <w:rFonts w:ascii="TH SarabunPSK" w:hAnsi="TH SarabunPSK" w:cs="TH SarabunPSK"/>
          <w:color w:val="000000" w:themeColor="text1"/>
          <w:sz w:val="32"/>
          <w:szCs w:val="32"/>
        </w:rPr>
        <w:t>Scanner</w:t>
      </w:r>
      <w:r w:rsidR="00B3535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 w:rsidR="00E659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E659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เกิดข้อผิดพลาดเวลาทำงานจุดเดียวกัน</w:t>
      </w:r>
      <w:r w:rsidR="00E659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79B4B05B" w14:textId="05E822C2" w:rsidR="00D414E3" w:rsidRPr="00967D62" w:rsidRDefault="00D414E3" w:rsidP="00492ACC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123D079F" w14:textId="1DCBA6AB" w:rsidR="00A47F47" w:rsidRPr="00967D62" w:rsidRDefault="00392931" w:rsidP="007C32A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67D62">
        <w:rPr>
          <w:rFonts w:ascii="TH SarabunPSK" w:hAnsi="TH SarabunPSK" w:cs="TH SarabunPSK"/>
          <w:b/>
          <w:bCs/>
          <w:sz w:val="32"/>
          <w:szCs w:val="32"/>
        </w:rPr>
        <w:t xml:space="preserve">7. </w:t>
      </w:r>
      <w:r w:rsidR="00936F20" w:rsidRPr="00967D62">
        <w:rPr>
          <w:rFonts w:ascii="TH SarabunPSK" w:hAnsi="TH SarabunPSK" w:cs="TH SarabunPSK"/>
          <w:b/>
          <w:bCs/>
          <w:sz w:val="32"/>
          <w:szCs w:val="32"/>
          <w:cs/>
        </w:rPr>
        <w:t>คำจำกัดความ</w:t>
      </w:r>
    </w:p>
    <w:p w14:paraId="54F6B705" w14:textId="107CC1BB" w:rsidR="00967F41" w:rsidRPr="00967F41" w:rsidRDefault="00967F41" w:rsidP="00967F41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7.1</w:t>
      </w: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หุ่นยนต์เคลื่อนที่อัตโนมัติ</w:t>
      </w: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</w:rPr>
        <w:t> AMRs </w:t>
      </w: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สามารถทำงานได้อย่างอิสระภายในพื้นที่ที่กำหนด สามารถหลีกเลี่ยงสิ่งกีดขวาง และปรับทิศทางเพื่อหยิบจับอุปกรณ์หรือบรรทุกสัมภาระตามตำแหน่งและจัดวางได้ด้วยตนเอง</w:t>
      </w:r>
      <w:r w:rsidRPr="00967F41">
        <w:rPr>
          <w:rFonts w:ascii="Arial" w:hAnsi="Arial" w:cs="Arial" w:hint="cs"/>
          <w:color w:val="000000" w:themeColor="text1"/>
          <w:sz w:val="32"/>
          <w:szCs w:val="32"/>
          <w:cs/>
        </w:rPr>
        <w:t>​</w:t>
      </w:r>
    </w:p>
    <w:p w14:paraId="17D821EC" w14:textId="382EE782" w:rsidR="00967F41" w:rsidRPr="00967F41" w:rsidRDefault="00967F41" w:rsidP="00967F41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967F4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7.2 โพรโทคอล คือ ข้อกำหนดการสื่อสารระหว่างคอมพิวเตอร์หรือภาษาสื่อสารที่ใช้เป็นภาษากลางในการสื่อสารระหว่างคอมพิวเตอร์ด้วยกัน</w:t>
      </w:r>
    </w:p>
    <w:p w14:paraId="7172BF68" w14:textId="77777777" w:rsidR="00967F41" w:rsidDel="000C4032" w:rsidRDefault="00967F41" w:rsidP="5BE69007">
      <w:pPr>
        <w:rPr>
          <w:rFonts w:ascii="TH SarabunPSK" w:hAnsi="TH SarabunPSK" w:cs="TH SarabunPSK"/>
          <w:color w:val="FF0000"/>
          <w:sz w:val="32"/>
          <w:szCs w:val="32"/>
          <w:shd w:val="clear" w:color="auto" w:fill="FFFFFF"/>
        </w:rPr>
      </w:pPr>
    </w:p>
    <w:p w14:paraId="1CBA4657" w14:textId="6059FDE2" w:rsidR="00324D76" w:rsidRPr="00E93384" w:rsidRDefault="002C1F52" w:rsidP="007C32A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8.</w:t>
      </w:r>
      <w:r w:rsidR="007212A4" w:rsidRPr="00E933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36F20" w:rsidRPr="00E93384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ประโยชน์ที่คาดว่าจะได้รับ</w:t>
      </w:r>
    </w:p>
    <w:p w14:paraId="7E3517E1" w14:textId="3D8E665A" w:rsidR="004D3282" w:rsidRPr="000544B4" w:rsidRDefault="004D3282" w:rsidP="000544B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</w:rPr>
        <w:t>8.1</w:t>
      </w:r>
      <w:r w:rsidRPr="00967D6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4B0E"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 </w:t>
      </w:r>
      <w:r w:rsidR="00324B0E">
        <w:rPr>
          <w:rFonts w:ascii="TH SarabunPSK" w:hAnsi="TH SarabunPSK" w:cs="TH SarabunPSK"/>
          <w:sz w:val="32"/>
          <w:szCs w:val="32"/>
        </w:rPr>
        <w:t xml:space="preserve">ROS </w:t>
      </w:r>
      <w:r w:rsidR="00324B0E"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ควบคุมการทำงานของหุ่นยนต์เคลื่อนที่อัตโนมัติได้</w:t>
      </w:r>
    </w:p>
    <w:p w14:paraId="55E20142" w14:textId="4E130D6D" w:rsidR="004D3282" w:rsidRPr="000544B4" w:rsidRDefault="004D3282" w:rsidP="000544B4">
      <w:pPr>
        <w:ind w:firstLine="720"/>
        <w:rPr>
          <w:rFonts w:ascii="TH SarabunPSK" w:hAnsi="TH SarabunPSK" w:cs="TH SarabunPSK"/>
          <w:sz w:val="32"/>
          <w:szCs w:val="32"/>
        </w:rPr>
      </w:pPr>
      <w:r w:rsidRPr="000544B4">
        <w:rPr>
          <w:rFonts w:ascii="TH SarabunPSK" w:hAnsi="TH SarabunPSK" w:cs="TH SarabunPSK" w:hint="cs"/>
          <w:sz w:val="32"/>
          <w:szCs w:val="32"/>
        </w:rPr>
        <w:t>8.2</w:t>
      </w:r>
      <w:r w:rsidRPr="000544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44B4" w:rsidRPr="000544B4">
        <w:rPr>
          <w:rFonts w:ascii="TH SarabunPSK" w:hAnsi="TH SarabunPSK" w:cs="TH SarabunPSK" w:hint="cs"/>
          <w:sz w:val="32"/>
          <w:szCs w:val="32"/>
          <w:cs/>
        </w:rPr>
        <w:t>เพิ่มประสิทธิภาพและลดระยะเวลาการทำงานของหุ่นยนต์</w:t>
      </w:r>
    </w:p>
    <w:p w14:paraId="478E2ED9" w14:textId="190C3277" w:rsidR="00A06DE6" w:rsidDel="00D414E3" w:rsidRDefault="004D3282" w:rsidP="000544B4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544B4">
        <w:rPr>
          <w:rFonts w:ascii="TH SarabunPSK" w:hAnsi="TH SarabunPSK" w:cs="TH SarabunPSK" w:hint="cs"/>
          <w:sz w:val="32"/>
          <w:szCs w:val="32"/>
        </w:rPr>
        <w:t>8.</w:t>
      </w:r>
      <w:r w:rsidR="00D414E3" w:rsidRPr="000544B4">
        <w:rPr>
          <w:rFonts w:ascii="TH SarabunPSK" w:hAnsi="TH SarabunPSK" w:cs="TH SarabunPSK" w:hint="cs"/>
          <w:sz w:val="32"/>
          <w:szCs w:val="32"/>
        </w:rPr>
        <w:t>3</w:t>
      </w:r>
      <w:r w:rsidRPr="000544B4">
        <w:rPr>
          <w:rFonts w:ascii="TH SarabunPSK" w:hAnsi="TH SarabunPSK" w:cs="TH SarabunPSK" w:hint="cs"/>
          <w:sz w:val="32"/>
          <w:szCs w:val="32"/>
        </w:rPr>
        <w:t xml:space="preserve"> </w:t>
      </w:r>
      <w:r w:rsidR="000544B4" w:rsidRPr="000544B4">
        <w:rPr>
          <w:rFonts w:ascii="TH SarabunPSK" w:hAnsi="TH SarabunPSK" w:cs="TH SarabunPSK" w:hint="cs"/>
          <w:sz w:val="32"/>
          <w:szCs w:val="32"/>
        </w:rPr>
        <w:t> </w:t>
      </w:r>
      <w:r w:rsidR="000544B4" w:rsidRPr="000544B4">
        <w:rPr>
          <w:rFonts w:ascii="TH SarabunPSK" w:hAnsi="TH SarabunPSK" w:cs="TH SarabunPSK" w:hint="cs"/>
          <w:sz w:val="32"/>
          <w:szCs w:val="32"/>
          <w:cs/>
        </w:rPr>
        <w:t>ศึกษาการใช้งาน</w:t>
      </w:r>
      <w:r w:rsidR="000544B4" w:rsidRPr="000544B4">
        <w:rPr>
          <w:rFonts w:ascii="TH SarabunPSK" w:hAnsi="TH SarabunPSK" w:cs="TH SarabunPSK" w:hint="cs"/>
          <w:sz w:val="32"/>
          <w:szCs w:val="32"/>
        </w:rPr>
        <w:t> ROS </w:t>
      </w:r>
      <w:r w:rsidR="000544B4" w:rsidRPr="000544B4">
        <w:rPr>
          <w:rFonts w:ascii="TH SarabunPSK" w:hAnsi="TH SarabunPSK" w:cs="TH SarabunPSK" w:hint="cs"/>
          <w:sz w:val="32"/>
          <w:szCs w:val="32"/>
          <w:cs/>
        </w:rPr>
        <w:t>ควบคุมหุ่นยนต์สื่อสารผ่านระบบไวไฟ</w:t>
      </w:r>
      <w:r w:rsidR="000544B4" w:rsidRPr="000544B4">
        <w:rPr>
          <w:rFonts w:ascii="TH SarabunPSK" w:hAnsi="TH SarabunPSK" w:cs="TH SarabunPSK" w:hint="cs"/>
          <w:sz w:val="32"/>
          <w:szCs w:val="32"/>
        </w:rPr>
        <w:t> </w:t>
      </w:r>
      <w:r w:rsidR="000544B4" w:rsidRPr="000544B4">
        <w:rPr>
          <w:rFonts w:ascii="TH SarabunPSK" w:hAnsi="TH SarabunPSK" w:cs="TH SarabunPSK" w:hint="cs"/>
          <w:sz w:val="32"/>
          <w:szCs w:val="32"/>
          <w:cs/>
        </w:rPr>
        <w:t>(</w:t>
      </w:r>
      <w:r w:rsidR="000544B4" w:rsidRPr="000544B4">
        <w:rPr>
          <w:rFonts w:ascii="TH SarabunPSK" w:hAnsi="TH SarabunPSK" w:cs="TH SarabunPSK" w:hint="cs"/>
          <w:sz w:val="32"/>
          <w:szCs w:val="32"/>
        </w:rPr>
        <w:t>WiFi</w:t>
      </w:r>
      <w:r w:rsidR="000544B4" w:rsidRPr="000544B4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8FFBB3F" w14:textId="77777777" w:rsidR="00A57867" w:rsidRDefault="00A57867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B8C5EE0" w14:textId="77777777" w:rsidR="00350CAE" w:rsidRDefault="00350CAE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4053601" w14:textId="77777777" w:rsidR="00350CAE" w:rsidRDefault="00350CAE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55ED51D" w14:textId="77777777" w:rsidR="00350CAE" w:rsidRDefault="00350CAE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6033DC" w14:textId="77777777" w:rsidR="00350CAE" w:rsidRDefault="00350CAE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BBFC277" w14:textId="77777777" w:rsidR="00350CAE" w:rsidRDefault="00350CAE" w:rsidP="002D41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0701D5" w14:textId="77777777" w:rsidR="00A57867" w:rsidRPr="00E93384" w:rsidRDefault="00A57867" w:rsidP="002D41DC">
      <w:pPr>
        <w:rPr>
          <w:ins w:id="6" w:author="TEERAWAT MUNPHADEE" w:date="2023-10-18T11:31:00Z"/>
          <w:rFonts w:ascii="TH SarabunPSK" w:hAnsi="TH SarabunPSK" w:cs="TH SarabunPSK"/>
          <w:color w:val="000000" w:themeColor="text1"/>
          <w:sz w:val="32"/>
          <w:szCs w:val="32"/>
        </w:rPr>
      </w:pPr>
    </w:p>
    <w:p w14:paraId="7350A801" w14:textId="61AEC1AD" w:rsidR="3D7A9306" w:rsidRDefault="3D7A9306" w:rsidP="3D7A9306">
      <w:pPr>
        <w:rPr>
          <w:ins w:id="7" w:author="TEERAWAT MUNPHADEE" w:date="2023-10-18T11:31:00Z"/>
          <w:rFonts w:ascii="TH SarabunPSK" w:hAnsi="TH SarabunPSK" w:cs="TH SarabunPSK"/>
          <w:color w:val="000000" w:themeColor="text1"/>
          <w:sz w:val="32"/>
          <w:szCs w:val="32"/>
        </w:rPr>
      </w:pPr>
    </w:p>
    <w:p w14:paraId="1610746B" w14:textId="42EA6448" w:rsidR="3D7A9306" w:rsidRDefault="3D7A9306" w:rsidP="3D7A9306">
      <w:pPr>
        <w:rPr>
          <w:ins w:id="8" w:author="TEERAWAT MUNPHADEE" w:date="2023-10-18T11:31:00Z"/>
          <w:rFonts w:ascii="TH SarabunPSK" w:hAnsi="TH SarabunPSK" w:cs="TH SarabunPSK"/>
          <w:color w:val="000000" w:themeColor="text1"/>
          <w:sz w:val="32"/>
          <w:szCs w:val="32"/>
        </w:rPr>
      </w:pPr>
    </w:p>
    <w:p w14:paraId="3F69438E" w14:textId="7665248A" w:rsidR="3D7A9306" w:rsidRDefault="3D7A9306" w:rsidP="3D7A9306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E440743" w14:textId="776DBB16" w:rsidR="00324D76" w:rsidRPr="00E93384" w:rsidRDefault="002C1F52" w:rsidP="002C1F5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9.</w:t>
      </w:r>
      <w:r w:rsidR="007212A4"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936F20"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เนื้อหาเหตุผลและทฤษฎีที่สำคัญ</w:t>
      </w:r>
    </w:p>
    <w:p w14:paraId="0BBB20E4" w14:textId="10733DE9" w:rsidR="00CF04B1" w:rsidRPr="00492ACC" w:rsidRDefault="00E377E5" w:rsidP="00492ACC">
      <w:pPr>
        <w:pStyle w:val="NoSpacing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="00821D2A" w:rsidRPr="00E9338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="00C339D6" w:rsidRPr="00E9338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492ACC">
        <w:rPr>
          <w:rFonts w:ascii="TH SarabunPSK" w:hAnsi="TH SarabunPSK" w:cs="TH SarabunPSK" w:hint="cs"/>
          <w:sz w:val="32"/>
          <w:szCs w:val="32"/>
          <w:cs/>
        </w:rPr>
        <w:t>ปัจจุบันในอุตสาหกรรมได้มีการนำเอาหุ่นยนต์เข้ามามีส่วนร่วมในการผลิตมากขึ้น เพื่อเพิ่มประสิทธิภาพในการผลิตสินค้าและคุณภาพของสินค้า ซึ่งหุ่นยนต์ส่วนใหญ่ที่ใช้จะเป็นลักษณะของหุ่นยนต์ที่ทำงานเองตามลำพัง โดยหุ่นยนต์ลักษณะนี้จะมีการทำงานในขอบเขตที่จำกัด การที่ทำให้หุ่นยนต์สองตัวสามารถเข้ามาทำงานร่วมกันและสื่อสารกันได้จะเป็นการเพิ่มขอบเขตการทำงานของหุ่นยนต์ให้ขยายกว้างมากยิ่งขึ้น</w:t>
      </w:r>
      <w:r w:rsidR="00A76799" w:rsidRPr="00967D62">
        <w:rPr>
          <w:rFonts w:ascii="TH SarabunPSK" w:hAnsi="TH SarabunPSK" w:cs="TH SarabunPSK" w:hint="cs"/>
          <w:sz w:val="32"/>
          <w:szCs w:val="32"/>
        </w:rPr>
        <w:tab/>
      </w:r>
    </w:p>
    <w:p w14:paraId="76C32FAF" w14:textId="0E5518AA" w:rsidR="00BF756E" w:rsidRPr="00874C2A" w:rsidRDefault="00CF04B1" w:rsidP="00874C2A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67D62">
        <w:rPr>
          <w:rFonts w:ascii="TH SarabunPSK" w:hAnsi="TH SarabunPSK" w:cs="TH SarabunPSK" w:hint="cs"/>
          <w:sz w:val="32"/>
          <w:szCs w:val="32"/>
        </w:rPr>
        <w:tab/>
      </w:r>
      <w:r w:rsidR="00A76799" w:rsidRPr="00874C2A">
        <w:rPr>
          <w:rFonts w:ascii="TH SarabunPSK" w:hAnsi="TH SarabunPSK" w:cs="TH SarabunPSK" w:hint="cs"/>
          <w:sz w:val="32"/>
          <w:szCs w:val="32"/>
        </w:rPr>
        <w:t xml:space="preserve">9.1 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ATR 100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(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>Smart Delivery Robot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20935DE" w14:textId="53A5E1D6" w:rsidR="007E6C0F" w:rsidRDefault="005A03D4" w:rsidP="00874C2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74C2A">
        <w:rPr>
          <w:rFonts w:ascii="TH SarabunPSK" w:hAnsi="TH SarabunPSK" w:cs="TH SarabunPSK" w:hint="cs"/>
          <w:sz w:val="32"/>
          <w:szCs w:val="32"/>
          <w:cs/>
        </w:rPr>
        <w:tab/>
      </w:r>
      <w:r w:rsidR="00874C2A">
        <w:rPr>
          <w:rFonts w:ascii="TH SarabunPSK" w:hAnsi="TH SarabunPSK" w:cs="TH SarabunPSK"/>
          <w:sz w:val="32"/>
          <w:szCs w:val="32"/>
          <w:cs/>
        </w:rPr>
        <w:tab/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ATR 100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(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>Smart Delivery Robot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)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 xml:space="preserve">คือหุ่นยนต์ส่งของอัจฉริยะที่ออกแบบมาเพื่อใช้ในการจัดส่งสินค้าหรือวัตถุต่าง ๆ </w:t>
      </w:r>
      <w:r w:rsidR="00470AEC" w:rsidRPr="00874C2A">
        <w:rPr>
          <w:rFonts w:ascii="TH SarabunPSK" w:hAnsi="TH SarabunPSK" w:cs="TH SarabunPSK" w:hint="cs"/>
          <w:sz w:val="32"/>
          <w:szCs w:val="32"/>
          <w:cs/>
        </w:rPr>
        <w:t>จากจุดหนึ่งไปยังจุดหมาย โดยไม่ต้องมีคนควบคุมโดยตรง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 xml:space="preserve">ในสถานที่ภายใน เช่น โรงงาน โกดังสินค้า หรือสถานประกอบการอื่น ๆ โดย 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ATR 100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สามารถทำงานอิสระหรืออัตโนมัติในการเคลื่อนที่จากจุดหนึ่งไปยังอีกจุดหนึ่งเพื่อส่งสินค้าหรือวัตถุตามที่กำหนดไว้ โดยใช้เทคโนโลยีต่าง ๆ เช่นระบบระบุตำแหน่ง (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Localization)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และระบบนำทาง (</w:t>
      </w:r>
      <w:r w:rsidR="0065537F" w:rsidRPr="00874C2A">
        <w:rPr>
          <w:rFonts w:ascii="TH SarabunPSK" w:hAnsi="TH SarabunPSK" w:cs="TH SarabunPSK" w:hint="cs"/>
          <w:sz w:val="32"/>
          <w:szCs w:val="32"/>
        </w:rPr>
        <w:t xml:space="preserve">Navigation) 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เพื่อให้หุ่นยนต์สามารถเคลื่อนที่ไปยังจุดปลายทางอย่างปลอดภัยและแม่นยำได้</w:t>
      </w:r>
      <w:r w:rsidR="00470AEC" w:rsidRPr="00874C2A">
        <w:rPr>
          <w:rFonts w:ascii="TH SarabunPSK" w:hAnsi="TH SarabunPSK" w:cs="TH SarabunPSK" w:hint="cs"/>
          <w:sz w:val="32"/>
          <w:szCs w:val="32"/>
          <w:cs/>
        </w:rPr>
        <w:t>และหุ่นยนต์สามารถเพิ่มเติมการรับรู้สภาพแวดล้อม เช่น การหลีกเลี่ยงอุปสรรคหรือการเจรจาทางจริง เพื่อให้การจัดส่งเป็นไปอย่างราบรื่นและปลอดภัย</w:t>
      </w:r>
      <w:r w:rsidR="0065537F" w:rsidRPr="00874C2A">
        <w:rPr>
          <w:rFonts w:ascii="TH SarabunPSK" w:hAnsi="TH SarabunPSK" w:cs="TH SarabunPSK" w:hint="cs"/>
          <w:sz w:val="32"/>
          <w:szCs w:val="32"/>
          <w:cs/>
        </w:rPr>
        <w:t>. หุ่นยนต์ประเภทนี้มีประสิทธิภาพในการอัพเกรดและแก้ไขกระบวนการส่งสินค้าในสถานที่ที่ต้องการความรวดเร็วและมีประสิทธิภาพสูง.</w:t>
      </w:r>
    </w:p>
    <w:p w14:paraId="2CAD9FE4" w14:textId="77777777" w:rsidR="00874C2A" w:rsidRPr="00874C2A" w:rsidRDefault="00874C2A" w:rsidP="00874C2A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0B8C180" w14:textId="3A4DA4C7" w:rsidR="00817248" w:rsidRPr="00874C2A" w:rsidRDefault="00874C2A" w:rsidP="00874C2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64E1F6" wp14:editId="4CCB619C">
            <wp:extent cx="2923412" cy="2337684"/>
            <wp:effectExtent l="0" t="0" r="0" b="0"/>
            <wp:docPr id="2058534410" name="Picture 2058534410">
              <a:extLst xmlns:a="http://schemas.openxmlformats.org/drawingml/2006/main">
                <a:ext uri="{FF2B5EF4-FFF2-40B4-BE49-F238E27FC236}">
                  <a16:creationId xmlns:a16="http://schemas.microsoft.com/office/drawing/2014/main" id="{A36FBC85-357C-64E5-887E-D55F286EAE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36FBC85-357C-64E5-887E-D55F286EAE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565" cy="23402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FD2B5" w14:textId="77777777" w:rsidR="00817248" w:rsidRPr="00874C2A" w:rsidRDefault="00817248" w:rsidP="00874C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194AC47" w14:textId="4FB747A0" w:rsidR="00895630" w:rsidRDefault="00656BDE" w:rsidP="00874C2A">
      <w:pPr>
        <w:jc w:val="center"/>
        <w:rPr>
          <w:rFonts w:ascii="TH SarabunPSK" w:hAnsi="TH SarabunPSK" w:cs="TH SarabunPSK"/>
          <w:sz w:val="32"/>
          <w:szCs w:val="32"/>
        </w:rPr>
      </w:pPr>
      <w:r w:rsidRPr="005767B0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450CB2" w:rsidRPr="005767B0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450CB2" w:rsidRPr="005767B0">
        <w:rPr>
          <w:rFonts w:ascii="TH SarabunPSK" w:hAnsi="TH SarabunPSK" w:cs="TH SarabunPSK" w:hint="cs"/>
          <w:b/>
          <w:bCs/>
          <w:sz w:val="32"/>
          <w:szCs w:val="32"/>
        </w:rPr>
        <w:t xml:space="preserve"> 9</w:t>
      </w:r>
      <w:r w:rsidRPr="005767B0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="00450CB2" w:rsidRPr="005767B0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450CB2" w:rsidRPr="00874C2A">
        <w:rPr>
          <w:rFonts w:ascii="TH SarabunPSK" w:hAnsi="TH SarabunPSK" w:cs="TH SarabunPSK" w:hint="cs"/>
          <w:sz w:val="32"/>
          <w:szCs w:val="32"/>
        </w:rPr>
        <w:t xml:space="preserve"> </w:t>
      </w:r>
      <w:r w:rsidR="00470AEC" w:rsidRPr="00874C2A">
        <w:rPr>
          <w:rFonts w:ascii="TH SarabunPSK" w:hAnsi="TH SarabunPSK" w:cs="TH SarabunPSK" w:hint="cs"/>
          <w:sz w:val="32"/>
          <w:szCs w:val="32"/>
        </w:rPr>
        <w:t xml:space="preserve">ATR 100 </w:t>
      </w:r>
      <w:r w:rsidR="00470AEC" w:rsidRPr="00874C2A">
        <w:rPr>
          <w:rFonts w:ascii="TH SarabunPSK" w:hAnsi="TH SarabunPSK" w:cs="TH SarabunPSK" w:hint="cs"/>
          <w:sz w:val="32"/>
          <w:szCs w:val="32"/>
          <w:cs/>
        </w:rPr>
        <w:t>(</w:t>
      </w:r>
      <w:r w:rsidR="00470AEC" w:rsidRPr="00874C2A">
        <w:rPr>
          <w:rFonts w:ascii="TH SarabunPSK" w:hAnsi="TH SarabunPSK" w:cs="TH SarabunPSK" w:hint="cs"/>
          <w:sz w:val="32"/>
          <w:szCs w:val="32"/>
        </w:rPr>
        <w:t>Smart Delivery Robot</w:t>
      </w:r>
      <w:r w:rsidR="00470AEC" w:rsidRPr="00874C2A">
        <w:rPr>
          <w:rFonts w:ascii="TH SarabunPSK" w:hAnsi="TH SarabunPSK" w:cs="TH SarabunPSK" w:hint="cs"/>
          <w:sz w:val="32"/>
          <w:szCs w:val="32"/>
          <w:cs/>
        </w:rPr>
        <w:t>)</w:t>
      </w:r>
      <w:r w:rsidR="00470AEC" w:rsidRPr="00874C2A">
        <w:rPr>
          <w:rFonts w:ascii="TH SarabunPSK" w:hAnsi="TH SarabunPSK" w:cs="TH SarabunPSK" w:hint="cs"/>
          <w:sz w:val="32"/>
          <w:szCs w:val="32"/>
        </w:rPr>
        <w:t xml:space="preserve"> </w:t>
      </w:r>
      <w:r w:rsidR="008A15CA" w:rsidRPr="00874C2A">
        <w:rPr>
          <w:rFonts w:ascii="TH SarabunPSK" w:hAnsi="TH SarabunPSK" w:cs="TH SarabunPSK" w:hint="cs"/>
          <w:sz w:val="32"/>
          <w:szCs w:val="32"/>
        </w:rPr>
        <w:t>[</w:t>
      </w:r>
      <w:r w:rsidR="00081924" w:rsidRPr="00874C2A">
        <w:rPr>
          <w:rFonts w:ascii="TH SarabunPSK" w:hAnsi="TH SarabunPSK" w:cs="TH SarabunPSK" w:hint="cs"/>
          <w:sz w:val="32"/>
          <w:szCs w:val="32"/>
        </w:rPr>
        <w:t>1</w:t>
      </w:r>
      <w:r w:rsidR="008A15CA" w:rsidRPr="00874C2A">
        <w:rPr>
          <w:rFonts w:ascii="TH SarabunPSK" w:hAnsi="TH SarabunPSK" w:cs="TH SarabunPSK" w:hint="cs"/>
          <w:sz w:val="32"/>
          <w:szCs w:val="32"/>
        </w:rPr>
        <w:t>]</w:t>
      </w:r>
    </w:p>
    <w:p w14:paraId="52E9B228" w14:textId="77777777" w:rsidR="00874C2A" w:rsidRDefault="00874C2A" w:rsidP="00874C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5BCCC0" w14:textId="77777777" w:rsidR="00A57867" w:rsidRDefault="00A57867" w:rsidP="00874C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7D8B10" w14:textId="77777777" w:rsidR="00350CAE" w:rsidRDefault="00350CAE" w:rsidP="00874C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E13FD2" w14:textId="77777777" w:rsidR="00350CAE" w:rsidRDefault="00350CAE" w:rsidP="00874C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B7DC32" w14:textId="77777777" w:rsidR="00470AEC" w:rsidRDefault="00470AEC" w:rsidP="004303C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FA7992" w14:textId="43025EA4" w:rsidR="00A17F16" w:rsidRPr="00874C2A" w:rsidRDefault="00E1797F" w:rsidP="00874C2A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874C2A">
        <w:rPr>
          <w:rFonts w:ascii="TH SarabunPSK" w:hAnsi="TH SarabunPSK" w:cs="TH SarabunPSK" w:hint="cs"/>
          <w:sz w:val="32"/>
          <w:szCs w:val="32"/>
        </w:rPr>
        <w:t xml:space="preserve">9.2 </w:t>
      </w:r>
      <w:r w:rsidR="00470AEC" w:rsidRPr="00874C2A">
        <w:rPr>
          <w:rFonts w:ascii="TH SarabunPSK" w:hAnsi="TH SarabunPSK" w:cs="TH SarabunPSK" w:hint="cs"/>
          <w:sz w:val="32"/>
          <w:szCs w:val="32"/>
        </w:rPr>
        <w:t>SMR 100E (Smart Delivery Robot)</w:t>
      </w:r>
    </w:p>
    <w:p w14:paraId="09920D4C" w14:textId="5EACB47C" w:rsidR="00F16833" w:rsidRPr="00874C2A" w:rsidRDefault="00874C2A" w:rsidP="00874C2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SMR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100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E Smart Delivery Robot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 xml:space="preserve">คือหุ่นยนต์ส่งของอัตโนมัติที่ออกแบบมาเพื่อใช้ในกระบวนการหยิบสิ่งของหรือวัตถุต่าง ๆ ในสถานที่ภายใน เช่น โรงงาน โกดังสินค้า ห้างสรรพสินค้า โรงแรม ร้านอาหาร และสถานประกอบการอื่น ๆ หุ่นยนต์ 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SMR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100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E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มีความสามารถในการรับรู้และนำทางด้วยเทคโนโลยีระบบระบุตำแหน่ง (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Localization)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และระบบนำทาง (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Navigation)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 xml:space="preserve">เพื่อให้หุ่นยนต์สามารถเคลื่อนที่ไปยังจุดหมายอย่างปลอดภัยและแม่นยำ และสามารถหลีกเลี่ยงอุปสรรคหรือการเจรจาทางได้หุ่นยนต์ 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SMR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100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E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 xml:space="preserve">สามารถช่วยลดเวลาและค่าใช้จ่ายในกระบวนการจัดส่งสินค้า และเพิ่มประสิทธิภาพในการบริหารจัดการสถานการณ์ขององค์กรหรือธุรกิจในการจัดส่งสินค้าถึงลูกค้าในเวลาที่กำหนด. รุ่น 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SMR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100</w:t>
      </w:r>
      <w:r w:rsidR="00F16833" w:rsidRPr="00874C2A">
        <w:rPr>
          <w:rFonts w:ascii="TH SarabunPSK" w:hAnsi="TH SarabunPSK" w:cs="TH SarabunPSK" w:hint="cs"/>
          <w:sz w:val="32"/>
          <w:szCs w:val="32"/>
        </w:rPr>
        <w:t xml:space="preserve">E </w:t>
      </w:r>
      <w:r w:rsidR="00F16833" w:rsidRPr="00874C2A">
        <w:rPr>
          <w:rFonts w:ascii="TH SarabunPSK" w:hAnsi="TH SarabunPSK" w:cs="TH SarabunPSK" w:hint="cs"/>
          <w:sz w:val="32"/>
          <w:szCs w:val="32"/>
          <w:cs/>
        </w:rPr>
        <w:t>มีความสามารถเฉพาะในการหยิบจับสินค้าและสามารถตรวจจับสิ่งของเพื่อวัดระยะหรือขนาดด้วยกล้องเพื่อหยิบสิ่งของได้อย่างมีประสิทธิภาพ</w:t>
      </w:r>
    </w:p>
    <w:p w14:paraId="3FF180C8" w14:textId="77777777" w:rsidR="006E0A18" w:rsidRPr="00967D62" w:rsidRDefault="006E0A18" w:rsidP="004E0A17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0779106" w14:textId="6CDA4F26" w:rsidR="00F12D45" w:rsidRDefault="00874C2A" w:rsidP="00817248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74C2A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725808D" wp14:editId="3D9B9ED0">
            <wp:extent cx="2310984" cy="2623930"/>
            <wp:effectExtent l="0" t="0" r="0" b="5080"/>
            <wp:docPr id="1462562741" name="Picture 146256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627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127" cy="2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55FC" w14:textId="77777777" w:rsidR="00817248" w:rsidRPr="00817248" w:rsidRDefault="00817248" w:rsidP="00817248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B1764DD" w14:textId="5D905B57" w:rsidR="00387192" w:rsidRDefault="00663C40" w:rsidP="00492ACC">
      <w:pPr>
        <w:jc w:val="center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967D62">
        <w:rPr>
          <w:rFonts w:ascii="TH SarabunPSK" w:hAnsi="TH SarabunPSK" w:cs="TH SarabunPSK" w:hint="cs"/>
          <w:b/>
          <w:bCs/>
          <w:sz w:val="32"/>
          <w:szCs w:val="32"/>
        </w:rPr>
        <w:t xml:space="preserve"> 9-</w:t>
      </w:r>
      <w:r w:rsidR="005767B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="00014B98" w:rsidRPr="00967D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74C2A" w:rsidRPr="00874C2A">
        <w:rPr>
          <w:rFonts w:ascii="TH SarabunPSK" w:hAnsi="TH SarabunPSK" w:cs="TH SarabunPSK" w:hint="cs"/>
          <w:sz w:val="32"/>
          <w:szCs w:val="32"/>
        </w:rPr>
        <w:t>SMR 100E (Smart Delivery Robot)</w:t>
      </w:r>
      <w:r w:rsidR="00874C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01855">
        <w:rPr>
          <w:rFonts w:ascii="TH SarabunPSK" w:hAnsi="TH SarabunPSK" w:cs="TH SarabunPSK"/>
          <w:sz w:val="32"/>
          <w:szCs w:val="32"/>
        </w:rPr>
        <w:t>[</w:t>
      </w:r>
      <w:r w:rsidR="005767B0">
        <w:rPr>
          <w:rFonts w:ascii="TH SarabunPSK" w:hAnsi="TH SarabunPSK" w:cs="TH SarabunPSK"/>
          <w:sz w:val="32"/>
          <w:szCs w:val="32"/>
        </w:rPr>
        <w:t>2</w:t>
      </w:r>
      <w:r w:rsidR="00701855">
        <w:rPr>
          <w:rFonts w:ascii="TH SarabunPSK" w:hAnsi="TH SarabunPSK" w:cs="TH SarabunPSK"/>
          <w:sz w:val="32"/>
          <w:szCs w:val="32"/>
        </w:rPr>
        <w:t>]</w:t>
      </w:r>
    </w:p>
    <w:p w14:paraId="5B8EDF98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24174F5D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76B63FBC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58C16D0A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60F6FCB9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7DF1B161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6BD9FF50" w14:textId="77777777" w:rsidR="00350CAE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2D961725" w14:textId="77777777" w:rsidR="00350CAE" w:rsidRPr="00492ACC" w:rsidRDefault="00350CAE" w:rsidP="00705676">
      <w:pPr>
        <w:rPr>
          <w:rFonts w:ascii="TH SarabunPSK" w:hAnsi="TH SarabunPSK" w:cs="TH SarabunPSK"/>
          <w:sz w:val="32"/>
          <w:szCs w:val="32"/>
        </w:rPr>
      </w:pPr>
    </w:p>
    <w:p w14:paraId="713AD33B" w14:textId="71593195" w:rsidR="00C2056B" w:rsidRPr="007E526F" w:rsidRDefault="00547CDF" w:rsidP="007E526F">
      <w:pPr>
        <w:ind w:firstLine="720"/>
        <w:rPr>
          <w:rFonts w:ascii="TH SarabunPSK" w:hAnsi="TH SarabunPSK" w:cs="TH SarabunPSK"/>
          <w:sz w:val="32"/>
          <w:szCs w:val="32"/>
        </w:rPr>
      </w:pPr>
      <w:r w:rsidRPr="007E526F">
        <w:rPr>
          <w:rFonts w:ascii="TH SarabunPSK" w:hAnsi="TH SarabunPSK" w:cs="TH SarabunPSK" w:hint="cs"/>
          <w:sz w:val="32"/>
          <w:szCs w:val="32"/>
        </w:rPr>
        <w:t xml:space="preserve">9.3 </w:t>
      </w:r>
      <w:r w:rsidR="00F16833" w:rsidRPr="007E526F">
        <w:rPr>
          <w:rFonts w:ascii="TH SarabunPSK" w:hAnsi="TH SarabunPSK" w:cs="TH SarabunPSK" w:hint="cs"/>
          <w:sz w:val="32"/>
          <w:szCs w:val="32"/>
        </w:rPr>
        <w:t>ROS mapping</w:t>
      </w:r>
      <w:r w:rsidR="00A57867">
        <w:rPr>
          <w:rFonts w:ascii="TH SarabunPSK" w:hAnsi="TH SarabunPSK" w:cs="TH SarabunPSK"/>
          <w:sz w:val="32"/>
          <w:szCs w:val="32"/>
        </w:rPr>
        <w:t xml:space="preserve"> </w:t>
      </w:r>
      <w:r w:rsidR="00A57867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A57867">
        <w:rPr>
          <w:rFonts w:ascii="TH SarabunPSK" w:hAnsi="TH SarabunPSK" w:cs="TH SarabunPSK"/>
          <w:sz w:val="32"/>
          <w:szCs w:val="32"/>
        </w:rPr>
        <w:t>Li</w:t>
      </w:r>
      <w:r w:rsidR="00F36676">
        <w:rPr>
          <w:rFonts w:ascii="TH SarabunPSK" w:hAnsi="TH SarabunPSK" w:cs="TH SarabunPSK"/>
          <w:sz w:val="32"/>
          <w:szCs w:val="32"/>
        </w:rPr>
        <w:t>d</w:t>
      </w:r>
      <w:r w:rsidR="00A57867">
        <w:rPr>
          <w:rFonts w:ascii="TH SarabunPSK" w:hAnsi="TH SarabunPSK" w:cs="TH SarabunPSK"/>
          <w:sz w:val="32"/>
          <w:szCs w:val="32"/>
        </w:rPr>
        <w:t>ar</w:t>
      </w:r>
    </w:p>
    <w:p w14:paraId="26D957A7" w14:textId="56424ECD" w:rsidR="00F16833" w:rsidRPr="00F16833" w:rsidRDefault="007E526F" w:rsidP="007E526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E526F">
        <w:rPr>
          <w:rFonts w:ascii="TH SarabunPSK" w:hAnsi="TH SarabunPSK" w:cs="TH SarabunPSK" w:hint="cs"/>
          <w:sz w:val="32"/>
          <w:szCs w:val="32"/>
        </w:rPr>
        <w:t>ROS mapping</w:t>
      </w: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6676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F36676">
        <w:rPr>
          <w:rFonts w:ascii="TH SarabunPSK" w:hAnsi="TH SarabunPSK" w:cs="TH SarabunPSK"/>
          <w:sz w:val="32"/>
          <w:szCs w:val="32"/>
        </w:rPr>
        <w:t>Lidar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16833" w:rsidRPr="00F16833">
        <w:rPr>
          <w:rFonts w:ascii="TH SarabunPSK" w:hAnsi="TH SarabunPSK" w:cs="TH SarabunPSK" w:hint="cs"/>
          <w:sz w:val="32"/>
          <w:szCs w:val="32"/>
          <w:cs/>
        </w:rPr>
        <w:t>คือกระบวนการสร้างแผนที่ของสภาพแวดล้อมโดยใช้ข้อมูลจากเซ็นเซอร์</w:t>
      </w:r>
      <w:r w:rsidR="00F36676">
        <w:rPr>
          <w:rFonts w:ascii="TH SarabunPSK" w:hAnsi="TH SarabunPSK" w:cs="TH SarabunPSK" w:hint="cs"/>
          <w:sz w:val="32"/>
          <w:szCs w:val="32"/>
          <w:cs/>
        </w:rPr>
        <w:t>(</w:t>
      </w:r>
      <w:r w:rsidR="00F36676" w:rsidRPr="00F16833">
        <w:rPr>
          <w:rFonts w:ascii="TH SarabunPSK" w:hAnsi="TH SarabunPSK" w:cs="TH SarabunPSK" w:hint="cs"/>
          <w:sz w:val="32"/>
          <w:szCs w:val="32"/>
        </w:rPr>
        <w:t>Lidar</w:t>
      </w:r>
      <w:r w:rsidR="00F36676">
        <w:rPr>
          <w:rFonts w:ascii="TH SarabunPSK" w:hAnsi="TH SarabunPSK" w:cs="TH SarabunPSK" w:hint="cs"/>
          <w:sz w:val="32"/>
          <w:szCs w:val="32"/>
          <w:cs/>
        </w:rPr>
        <w:t>)</w:t>
      </w:r>
      <w:r w:rsidR="00F16833" w:rsidRPr="00F16833">
        <w:rPr>
          <w:rFonts w:ascii="TH SarabunPSK" w:hAnsi="TH SarabunPSK" w:cs="TH SarabunPSK" w:hint="cs"/>
          <w:sz w:val="32"/>
          <w:szCs w:val="32"/>
          <w:cs/>
        </w:rPr>
        <w:t>ติดตั้งบนหุ่นยนต์</w:t>
      </w:r>
      <w:r w:rsidR="00F36676">
        <w:rPr>
          <w:rFonts w:ascii="TH SarabunPSK" w:hAnsi="TH SarabunPSK" w:cs="TH SarabunPSK" w:hint="cs"/>
          <w:sz w:val="32"/>
          <w:szCs w:val="32"/>
          <w:cs/>
        </w:rPr>
        <w:t xml:space="preserve"> การ</w:t>
      </w:r>
      <w:r w:rsidR="00F16833" w:rsidRPr="00F16833"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="00F16833" w:rsidRPr="00F16833">
        <w:rPr>
          <w:rFonts w:ascii="TH SarabunPSK" w:hAnsi="TH SarabunPSK" w:cs="TH SarabunPSK" w:hint="cs"/>
          <w:sz w:val="32"/>
          <w:szCs w:val="32"/>
        </w:rPr>
        <w:t xml:space="preserve">ROS mapping </w:t>
      </w:r>
      <w:r w:rsidR="00F16833" w:rsidRPr="00F16833">
        <w:rPr>
          <w:rFonts w:ascii="TH SarabunPSK" w:hAnsi="TH SarabunPSK" w:cs="TH SarabunPSK" w:hint="cs"/>
          <w:sz w:val="32"/>
          <w:szCs w:val="32"/>
          <w:cs/>
        </w:rPr>
        <w:t>เป็นขั้นตอนสำคัญในการให้หุ่นยนต์หรือระบบต่าง ๆ รับรู้และเข้าใจสภาพแวดล้อมรอบข้างเพื่อทำการนำทางหรือการวางแผนการเคลื่อนที่.</w:t>
      </w:r>
    </w:p>
    <w:p w14:paraId="752E4577" w14:textId="29BE156C" w:rsidR="00F16833" w:rsidRDefault="00F16833" w:rsidP="007E526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ROS mapping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จะนำข้อมูลเซ็นเซอร์เช่นเลเซอร์สแกน (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Lidar)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เพื่อวัดระยะหรือความสูง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กล้องเพื่อรับภาพ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หรือเซ็นเซอร์อื่น ๆ เพื่อเก็บข้อมูลเกี่ยวกับสิ่งแวดล้อม เมื่อได้ข้อมูลเหล่านี้ 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ROS mapping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จะใช้ข้อมูลดังกล่าวเพื่อสร้างแผนที่ 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2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มิติหรือ 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3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มิติขึ้นมาซึ่งจะแสดงการกระจายของอ</w:t>
      </w:r>
      <w:r w:rsidR="007E526F">
        <w:rPr>
          <w:rFonts w:ascii="TH SarabunPSK" w:hAnsi="TH SarabunPSK" w:cs="TH SarabunPSK" w:hint="cs"/>
          <w:sz w:val="32"/>
          <w:szCs w:val="32"/>
          <w:cs/>
        </w:rPr>
        <w:t>ุ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ปสรรคหรือสิ่งกีดขวางต่าง ๆ ในพื้นที่รอบๆ หุ่นยนต์</w:t>
      </w:r>
      <w:r w:rsidR="007E52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แผนที่ที่สร้างขึ้นสามารถนำมาใช้ในการวางแผนเส้นทางการเคลื่อนที่ (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navigation)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 xml:space="preserve">หรือในการแก้ไขแผนที่ที่ไม่เป็นปรกติเนื่องจากการเปลี่ยนแปลงสภาพแวดล้อม เช่น การเคลื่อนที่ของวัตถุหรือการเพิ่มหรือเอาออกอุปสรรคในพื้นที่. ระบบ </w:t>
      </w:r>
      <w:r w:rsidRPr="00F16833">
        <w:rPr>
          <w:rFonts w:ascii="TH SarabunPSK" w:hAnsi="TH SarabunPSK" w:cs="TH SarabunPSK" w:hint="cs"/>
          <w:sz w:val="32"/>
          <w:szCs w:val="32"/>
        </w:rPr>
        <w:t xml:space="preserve">ROS mapping </w:t>
      </w:r>
      <w:r w:rsidRPr="00F16833">
        <w:rPr>
          <w:rFonts w:ascii="TH SarabunPSK" w:hAnsi="TH SarabunPSK" w:cs="TH SarabunPSK" w:hint="cs"/>
          <w:sz w:val="32"/>
          <w:szCs w:val="32"/>
          <w:cs/>
        </w:rPr>
        <w:t>เป็นส่วนสำคัญในการพัฒนาหุ่นยนต์หรือระบบอัตโนมัติที่ต้องการความเข้าใจและรับรู้สภาพแวดล้อมในการดำเนินงาน</w:t>
      </w:r>
    </w:p>
    <w:p w14:paraId="41886CAE" w14:textId="77777777" w:rsidR="007E526F" w:rsidRPr="00F16833" w:rsidRDefault="007E526F" w:rsidP="007E526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7C750A" w14:textId="53A3665B" w:rsidR="00DB53C1" w:rsidRDefault="007E526F" w:rsidP="00DB53C1">
      <w:pPr>
        <w:jc w:val="center"/>
      </w:pPr>
      <w:r>
        <w:rPr>
          <w:noProof/>
        </w:rPr>
        <w:drawing>
          <wp:inline distT="0" distB="0" distL="0" distR="0" wp14:anchorId="4B7320A3" wp14:editId="05E292F5">
            <wp:extent cx="3021441" cy="2421255"/>
            <wp:effectExtent l="0" t="0" r="7620" b="0"/>
            <wp:docPr id="2060495211" name="Picture 206049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95211" name="รูปภาพ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6"/>
                    <a:stretch/>
                  </pic:blipFill>
                  <pic:spPr bwMode="auto">
                    <a:xfrm>
                      <a:off x="0" y="0"/>
                      <a:ext cx="3030318" cy="24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4D69" w14:textId="77777777" w:rsidR="007E526F" w:rsidRPr="007E526F" w:rsidRDefault="007E526F" w:rsidP="007E526F">
      <w:pPr>
        <w:jc w:val="center"/>
      </w:pPr>
    </w:p>
    <w:p w14:paraId="26946FDD" w14:textId="5E04BA21" w:rsidR="00DB53C1" w:rsidRDefault="00663C40" w:rsidP="007E526F">
      <w:pPr>
        <w:jc w:val="center"/>
        <w:rPr>
          <w:rFonts w:ascii="TH SarabunPSK" w:hAnsi="TH SarabunPSK" w:cs="TH SarabunPSK"/>
          <w:sz w:val="32"/>
          <w:szCs w:val="32"/>
        </w:rPr>
      </w:pPr>
      <w:r w:rsidRPr="007E526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ภาพที่</w:t>
      </w:r>
      <w:r w:rsidRPr="007E526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="007E526F" w:rsidRPr="007E526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9-</w:t>
      </w:r>
      <w:r w:rsidR="005767B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</w:t>
      </w:r>
      <w:r w:rsidR="007E526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E526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ภาพ</w:t>
      </w:r>
      <w:r w:rsidR="007E526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B53C1">
        <w:rPr>
          <w:rFonts w:ascii="TH SarabunPSK" w:hAnsi="TH SarabunPSK" w:cs="TH SarabunPSK"/>
          <w:sz w:val="32"/>
          <w:szCs w:val="32"/>
        </w:rPr>
        <w:t>2D Mapping &amp; Navigation [</w:t>
      </w:r>
      <w:r w:rsidR="005767B0">
        <w:rPr>
          <w:rFonts w:ascii="TH SarabunPSK" w:hAnsi="TH SarabunPSK" w:cs="TH SarabunPSK"/>
          <w:sz w:val="32"/>
          <w:szCs w:val="32"/>
        </w:rPr>
        <w:t>3</w:t>
      </w:r>
      <w:r w:rsidR="00DB53C1">
        <w:rPr>
          <w:rFonts w:ascii="TH SarabunPSK" w:hAnsi="TH SarabunPSK" w:cs="TH SarabunPSK"/>
          <w:sz w:val="32"/>
          <w:szCs w:val="32"/>
        </w:rPr>
        <w:t>]</w:t>
      </w:r>
    </w:p>
    <w:p w14:paraId="19311304" w14:textId="2D15909A" w:rsidR="00FC16AA" w:rsidRPr="007E526F" w:rsidRDefault="00FC16AA" w:rsidP="007E526F">
      <w:pPr>
        <w:jc w:val="center"/>
        <w:rPr>
          <w:rFonts w:ascii="TH SarabunPSK" w:hAnsi="TH SarabunPSK" w:cs="TH SarabunPSK"/>
          <w:color w:val="666666"/>
          <w:kern w:val="36"/>
          <w:szCs w:val="32"/>
        </w:rPr>
      </w:pPr>
    </w:p>
    <w:p w14:paraId="468510EA" w14:textId="2F80B60B" w:rsidR="004327E4" w:rsidRDefault="00AB0DF8" w:rsidP="003228BE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51023">
        <w:rPr>
          <w:rFonts w:ascii="TH SarabunPSK" w:hAnsi="TH SarabunPSK" w:cs="TH SarabunPSK"/>
          <w:sz w:val="32"/>
          <w:szCs w:val="32"/>
          <w:cs/>
        </w:rPr>
        <w:t>9.</w:t>
      </w:r>
      <w:r w:rsidR="007E526F">
        <w:rPr>
          <w:rFonts w:ascii="TH SarabunPSK" w:hAnsi="TH SarabunPSK" w:cs="TH SarabunPSK" w:hint="cs"/>
          <w:sz w:val="32"/>
          <w:szCs w:val="32"/>
          <w:cs/>
        </w:rPr>
        <w:t>4</w:t>
      </w:r>
      <w:r w:rsidRPr="004510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7382"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การสื่อสารด้วย </w:t>
      </w:r>
      <w:r w:rsidR="00957382">
        <w:rPr>
          <w:rFonts w:ascii="TH SarabunPSK" w:hAnsi="TH SarabunPSK" w:cs="TH SarabunPSK"/>
          <w:sz w:val="32"/>
          <w:szCs w:val="32"/>
        </w:rPr>
        <w:t xml:space="preserve">ROS </w:t>
      </w:r>
      <w:r w:rsidR="00957382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957382">
        <w:rPr>
          <w:rFonts w:ascii="TH SarabunPSK" w:hAnsi="TH SarabunPSK" w:cs="TH SarabunPSK"/>
          <w:sz w:val="32"/>
          <w:szCs w:val="32"/>
        </w:rPr>
        <w:t>WiFi</w:t>
      </w:r>
    </w:p>
    <w:p w14:paraId="5670FCD0" w14:textId="3D57BF13" w:rsidR="00705676" w:rsidRDefault="00705676" w:rsidP="007056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705676">
        <w:rPr>
          <w:rFonts w:ascii="TH SarabunPSK" w:hAnsi="TH SarabunPSK" w:cs="TH SarabunPSK" w:hint="cs"/>
          <w:sz w:val="32"/>
          <w:szCs w:val="32"/>
          <w:cs/>
        </w:rPr>
        <w:t xml:space="preserve">เป็นวิธีที่มีประสิทธิภาพในการเชื่อมต่อและสื่อสารระหว่างหุ่นยนต์หรืออุปกรณ์ที่ใช้ </w:t>
      </w:r>
      <w:r w:rsidRPr="00705676">
        <w:rPr>
          <w:rFonts w:ascii="TH SarabunPSK" w:hAnsi="TH SarabunPSK" w:cs="TH SarabunPSK" w:hint="cs"/>
          <w:sz w:val="32"/>
          <w:szCs w:val="32"/>
        </w:rPr>
        <w:t xml:space="preserve">ROS </w:t>
      </w:r>
      <w:r w:rsidRPr="00705676">
        <w:rPr>
          <w:rFonts w:ascii="TH SarabunPSK" w:hAnsi="TH SarabunPSK" w:cs="TH SarabunPSK" w:hint="cs"/>
          <w:sz w:val="32"/>
          <w:szCs w:val="32"/>
          <w:cs/>
        </w:rPr>
        <w:t xml:space="preserve">กับคอมพิวเตอร์หรืออุปกรณ์อื่น ๆ ที่เชื่อมต่อกับเครือข่าย </w:t>
      </w:r>
      <w:r w:rsidRPr="00705676">
        <w:rPr>
          <w:rFonts w:ascii="TH SarabunPSK" w:hAnsi="TH SarabunPSK" w:cs="TH SarabunPSK" w:hint="cs"/>
          <w:sz w:val="32"/>
          <w:szCs w:val="32"/>
        </w:rPr>
        <w:t xml:space="preserve">Wi-Fi </w:t>
      </w:r>
      <w:r w:rsidRPr="00705676">
        <w:rPr>
          <w:rFonts w:ascii="TH SarabunPSK" w:hAnsi="TH SarabunPSK" w:cs="TH SarabunPSK" w:hint="cs"/>
          <w:sz w:val="32"/>
          <w:szCs w:val="32"/>
          <w:cs/>
        </w:rPr>
        <w:t>เพื่อรับส่งข้อมูลและควบคุมการทำงานของหุ่นยนต์</w:t>
      </w:r>
      <w:r w:rsidRPr="0070567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หรือระบบอื่น ๆ ผ่านทางสัญญาณ </w:t>
      </w:r>
      <w:r w:rsidRPr="00705676">
        <w:rPr>
          <w:rFonts w:ascii="TH SarabunPSK" w:hAnsi="TH SarabunPSK" w:cs="TH SarabunPSK" w:hint="cs"/>
          <w:sz w:val="32"/>
          <w:szCs w:val="32"/>
        </w:rPr>
        <w:t>Wi-Fi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105717" w:rsidRPr="00105717">
        <w:rPr>
          <w:rFonts w:ascii="TH SarabunPSK" w:hAnsi="TH SarabunPSK" w:cs="TH SarabunPSK"/>
          <w:sz w:val="32"/>
          <w:szCs w:val="32"/>
        </w:rPr>
        <w:t xml:space="preserve">Wireless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 xml:space="preserve">หมายถึง เครือข่ายไร้สาย มักใช้กับระบบเครือข่าย ไม่ว่าจะเป็นในองค์กรหรือในระบบเครือข่ายอินเตอร์เน็ตระบบ เครือข่ายไร้สาย ( </w:t>
      </w:r>
      <w:r w:rsidR="00105717" w:rsidRPr="00105717">
        <w:rPr>
          <w:rFonts w:ascii="TH SarabunPSK" w:hAnsi="TH SarabunPSK" w:cs="TH SarabunPSK"/>
          <w:sz w:val="32"/>
          <w:szCs w:val="32"/>
        </w:rPr>
        <w:t xml:space="preserve">Wireless LAN : WLAN )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 xml:space="preserve">หมายถึงเทคโนโลยีที่ช่วยให้การติดต่อสื่อสารระหว่างเครื่องคอมพิวเตอร์ </w:t>
      </w:r>
      <w:r w:rsidR="00105717" w:rsidRPr="00105717">
        <w:rPr>
          <w:rFonts w:ascii="TH SarabunPSK" w:hAnsi="TH SarabunPSK" w:cs="TH SarabunPSK"/>
          <w:sz w:val="32"/>
          <w:szCs w:val="32"/>
        </w:rPr>
        <w:t xml:space="preserve">2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>เครื่อง หรือกลุ่มของเครื่องคอมพิวเตอร์สามารถสื่อสารกันได้ รวมถึงการติดต่อสื่อสารระหว่างเครื่องคอมพิวเตอร์กับอุปกรณ์เครือข่าย คอมพิวเตอร์ด้วยเช่นกัน โดยปราศจากการใช้สายสัญญาณในการเชื่อมต่อ แต่จะใช้คลื่นวิทยุเป็นช่องทางการสื่อสารแทน การรับส่งข้อมูลระหว่างกันจะผ่านอากาศ ทำให้ไม่ต้องเดินสายสัญญาณ และติดตั้งใช้งานได้สะดวกขึ้น</w:t>
      </w:r>
      <w:r w:rsidR="0010571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>ระบบเครือข่ายไร้สายใช้แม่เหล็กไฟฟ้าผ่าน อากาศ เพื่อรับส่งข้อมูลข่าวสารระหว่างเครื่องคอมพิวเตอร์ และระหว่างเครื่องคอมพิวเตอร์กับอุปกรณ์เครือข่าย โดยคลื่นแม่เหล็กไฟฟ้านี้อาจเป็นคลื่นวิทยุ (</w:t>
      </w:r>
      <w:r w:rsidR="00105717" w:rsidRPr="00105717">
        <w:rPr>
          <w:rFonts w:ascii="TH SarabunPSK" w:hAnsi="TH SarabunPSK" w:cs="TH SarabunPSK"/>
          <w:sz w:val="32"/>
          <w:szCs w:val="32"/>
        </w:rPr>
        <w:t xml:space="preserve">Radio)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>หรืออินฟาเรด (</w:t>
      </w:r>
      <w:r w:rsidR="00105717" w:rsidRPr="00105717">
        <w:rPr>
          <w:rFonts w:ascii="TH SarabunPSK" w:hAnsi="TH SarabunPSK" w:cs="TH SarabunPSK"/>
          <w:sz w:val="32"/>
          <w:szCs w:val="32"/>
        </w:rPr>
        <w:t xml:space="preserve">Infrared) </w:t>
      </w:r>
      <w:r w:rsidR="00105717" w:rsidRPr="00105717">
        <w:rPr>
          <w:rFonts w:ascii="TH SarabunPSK" w:hAnsi="TH SarabunPSK" w:cs="TH SarabunPSK"/>
          <w:sz w:val="32"/>
          <w:szCs w:val="32"/>
          <w:cs/>
        </w:rPr>
        <w:t>ก็ได้</w:t>
      </w:r>
      <w:r w:rsidR="001F1A38">
        <w:rPr>
          <w:rFonts w:ascii="TH SarabunPSK" w:hAnsi="TH SarabunPSK" w:cs="TH SarabunPSK"/>
          <w:sz w:val="32"/>
          <w:szCs w:val="32"/>
        </w:rPr>
        <w:t xml:space="preserve">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>ลักษณะการเชื่อมต่อของอุปกรณ์</w:t>
      </w:r>
      <w:r w:rsidR="001F1A38">
        <w:rPr>
          <w:rFonts w:ascii="TH SarabunPSK" w:hAnsi="TH SarabunPSK" w:cs="TH SarabunPSK"/>
          <w:sz w:val="32"/>
          <w:szCs w:val="32"/>
        </w:rPr>
        <w:t xml:space="preserve">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Wi-Fi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ได้กำหนดลักษณะการเชื่อมต่อของอุปกรณ์ภายในเครือข่าย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WLAN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ไว้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2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>ลักษณะคือ</w:t>
      </w:r>
      <w:r w:rsidR="00D50229">
        <w:rPr>
          <w:rFonts w:ascii="TH SarabunPSK" w:hAnsi="TH SarabunPSK" w:cs="TH SarabunPSK"/>
          <w:sz w:val="32"/>
          <w:szCs w:val="32"/>
        </w:rPr>
        <w:t xml:space="preserve">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D50229" w:rsidRPr="001F1A38">
        <w:rPr>
          <w:rFonts w:ascii="TH SarabunPSK" w:hAnsi="TH SarabunPSK" w:cs="TH SarabunPSK"/>
          <w:sz w:val="32"/>
          <w:szCs w:val="32"/>
        </w:rPr>
        <w:t xml:space="preserve">Infrastructure </w:t>
      </w:r>
      <w:r w:rsidR="00D50229" w:rsidRPr="001F1A38">
        <w:rPr>
          <w:rFonts w:ascii="TH SarabunPSK" w:hAnsi="TH SarabunPSK" w:cs="TH SarabunPSK"/>
          <w:sz w:val="32"/>
          <w:szCs w:val="32"/>
          <w:cs/>
        </w:rPr>
        <w:t xml:space="preserve">และโหมด </w:t>
      </w:r>
      <w:r w:rsidR="00D50229" w:rsidRPr="001F1A38">
        <w:rPr>
          <w:rFonts w:ascii="TH SarabunPSK" w:hAnsi="TH SarabunPSK" w:cs="TH SarabunPSK"/>
          <w:sz w:val="32"/>
          <w:szCs w:val="32"/>
        </w:rPr>
        <w:t xml:space="preserve">Ad-Hoc </w:t>
      </w:r>
      <w:r w:rsidR="00D50229" w:rsidRPr="001F1A38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D50229" w:rsidRPr="001F1A38">
        <w:rPr>
          <w:rFonts w:ascii="TH SarabunPSK" w:hAnsi="TH SarabunPSK" w:cs="TH SarabunPSK"/>
          <w:sz w:val="32"/>
          <w:szCs w:val="32"/>
        </w:rPr>
        <w:t>Peer-to-Peer</w:t>
      </w:r>
      <w:r w:rsidR="00D50229" w:rsidRPr="001F1A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9F5FA1">
        <w:rPr>
          <w:rFonts w:ascii="TH SarabunPSK" w:hAnsi="TH SarabunPSK" w:cs="TH SarabunPSK"/>
          <w:sz w:val="32"/>
          <w:szCs w:val="32"/>
        </w:rPr>
        <w:tab/>
      </w:r>
      <w:r w:rsidR="00696C7A">
        <w:rPr>
          <w:rFonts w:ascii="TH SarabunPSK" w:hAnsi="TH SarabunPSK" w:cs="TH SarabunPSK"/>
          <w:sz w:val="32"/>
          <w:szCs w:val="32"/>
        </w:rPr>
        <w:t>9.</w:t>
      </w:r>
      <w:r w:rsidR="00F25E6B">
        <w:rPr>
          <w:rFonts w:ascii="TH SarabunPSK" w:hAnsi="TH SarabunPSK" w:cs="TH SarabunPSK"/>
          <w:sz w:val="32"/>
          <w:szCs w:val="32"/>
          <w:cs/>
        </w:rPr>
        <w:t>9</w:t>
      </w:r>
      <w:r w:rsidR="00696C7A">
        <w:rPr>
          <w:rFonts w:ascii="TH SarabunPSK" w:hAnsi="TH SarabunPSK" w:cs="TH SarabunPSK"/>
          <w:sz w:val="32"/>
          <w:szCs w:val="32"/>
        </w:rPr>
        <w:t xml:space="preserve">.1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>Infrastructure</w:t>
      </w:r>
      <w:r w:rsidR="001F1A38">
        <w:rPr>
          <w:rFonts w:ascii="TH SarabunPSK" w:hAnsi="TH SarabunPSK" w:cs="TH SarabunPSK"/>
          <w:sz w:val="32"/>
          <w:szCs w:val="32"/>
        </w:rPr>
        <w:t xml:space="preserve">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โดยทั่วไปแล้วอุปกรณ์ในเครือข่าย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Wi-Fi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จะเชื่อมต่อกันในลักษณะของโหมด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Infrastructure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ซึ่งเป็นโหมดที่อนุญาตให้อุปกรณ์ภายใน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WLAN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สามารถเชื่อมต่อกับเครือข่ายอื่นได้ ในโหมด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Infrastructure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นี้จะประกอบไปด้วยอุปกรณ์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2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ประเภทได้แก่ สถานีผู้ใช้ (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Client Station )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ซึ่งก็คืออุปกรณ์คอมพิวเตอร์ (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Desktop, Laptop,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PDA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ต่างๆ ) ที่มีอุปกรณ์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Client Adapter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เพื่อใช้รับส่งข้อมูลผ่าน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Wi-Fi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และสถานีแม่ข่าย (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Access Point )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ซึ่งทำหน้าที่ต่อเชื่อมสถานีผู้ใช้เข้ากับเครือข่ายอื่น ( ซึ่งโดยปกติจะเป็นเครือข่าย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IEEE 802.3 Ethernet LAN )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การทำงานในโหมด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Infrastructure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มีพื้นฐานมาจากระบบเครือข่ายโทรศัพท์มือถือ กล่าวคือสถานีผู้ใช้จะสามารถรับส่งข้อมูลโดยตรงกับสถานีแม่ข่ายที่ให้บริการ แก่สถานีผู้ใช้นั้นอยู่เท่านั้น ส่วนสถานีแม่ข่ายจะทำหน้าที่ส่งต่อ (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forward )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>ข้อมูลที่ได้รับจากสถานีผู้ใช้ไปยังจุดหมายปลายทา</w:t>
      </w:r>
      <w:r w:rsidR="0053293E">
        <w:rPr>
          <w:rFonts w:ascii="TH SarabunPSK" w:hAnsi="TH SarabunPSK" w:cs="TH SarabunPSK"/>
          <w:sz w:val="32"/>
          <w:szCs w:val="32"/>
          <w:cs/>
        </w:rPr>
        <w:t>ง</w:t>
      </w:r>
      <w:r w:rsidR="001F1A38" w:rsidRPr="001F1A38">
        <w:rPr>
          <w:rFonts w:ascii="TH SarabunPSK" w:hAnsi="TH SarabunPSK" w:cs="TH SarabunPSK" w:hint="cs"/>
          <w:sz w:val="32"/>
          <w:szCs w:val="32"/>
        </w:rPr>
        <w:br/>
      </w:r>
      <w:r w:rsidR="00696C7A">
        <w:rPr>
          <w:rFonts w:ascii="TH SarabunPSK" w:hAnsi="TH SarabunPSK" w:cs="TH SarabunPSK"/>
          <w:sz w:val="32"/>
          <w:szCs w:val="32"/>
        </w:rPr>
        <w:tab/>
      </w:r>
      <w:r w:rsidR="00696C7A">
        <w:rPr>
          <w:rFonts w:ascii="TH SarabunPSK" w:hAnsi="TH SarabunPSK" w:cs="TH SarabunPSK"/>
          <w:sz w:val="32"/>
          <w:szCs w:val="32"/>
        </w:rPr>
        <w:tab/>
        <w:t>9.</w:t>
      </w:r>
      <w:r w:rsidR="00F25E6B">
        <w:rPr>
          <w:rFonts w:ascii="TH SarabunPSK" w:hAnsi="TH SarabunPSK" w:cs="TH SarabunPSK"/>
          <w:sz w:val="32"/>
          <w:szCs w:val="32"/>
          <w:cs/>
        </w:rPr>
        <w:t>9</w:t>
      </w:r>
      <w:r w:rsidR="00696C7A">
        <w:rPr>
          <w:rFonts w:ascii="TH SarabunPSK" w:hAnsi="TH SarabunPSK" w:cs="TH SarabunPSK"/>
          <w:sz w:val="32"/>
          <w:szCs w:val="32"/>
        </w:rPr>
        <w:t xml:space="preserve">.2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Ad-Hoc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1F1A38" w:rsidRPr="001F1A38">
        <w:rPr>
          <w:rFonts w:ascii="TH SarabunPSK" w:hAnsi="TH SarabunPSK" w:cs="TH SarabunPSK"/>
          <w:sz w:val="32"/>
          <w:szCs w:val="32"/>
        </w:rPr>
        <w:t>Peer-to-Peer</w:t>
      </w:r>
      <w:r w:rsidR="001F1A38">
        <w:rPr>
          <w:rFonts w:ascii="TH SarabunPSK" w:hAnsi="TH SarabunPSK" w:cs="TH SarabunPSK"/>
          <w:sz w:val="32"/>
          <w:szCs w:val="32"/>
        </w:rPr>
        <w:t xml:space="preserve">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เครือข่าย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Wi-Fi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Ad-Hoc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Peer-to-Peer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เป็นเครือข่ายที่ปิดคือไม่มีสถานีแม่ข่ายและไม่มีการเชื่อมต่อกับเครือข่าย อื่น บริเวณของเครือข่าย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Wi-Fi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Ad-Hoc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จะถูกเรียกว่า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Independent Basic Service Set ( IBSS )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 xml:space="preserve">ซึ่งสถานีผู้ใช้หนึ่งสามารถติดต่อสื่อสารข้อมูลกับสถานีผู้ใช้อื่นๆในเขต </w:t>
      </w:r>
      <w:r w:rsidR="001F1A38" w:rsidRPr="001F1A38">
        <w:rPr>
          <w:rFonts w:ascii="TH SarabunPSK" w:hAnsi="TH SarabunPSK" w:cs="TH SarabunPSK"/>
          <w:sz w:val="32"/>
          <w:szCs w:val="32"/>
        </w:rPr>
        <w:t xml:space="preserve">IBSS </w:t>
      </w:r>
      <w:r w:rsidR="001F1A38" w:rsidRPr="001F1A38">
        <w:rPr>
          <w:rFonts w:ascii="TH SarabunPSK" w:hAnsi="TH SarabunPSK" w:cs="TH SarabunPSK"/>
          <w:sz w:val="32"/>
          <w:szCs w:val="32"/>
          <w:cs/>
        </w:rPr>
        <w:t>เดียวกันได้โดยตรงโดยไม่ต้องผ่านสถานีแม่ข่าย แต่สถานีผู้ใช้จะไม่สามารถรับส่งข้อมูลกับเครือข่ายอื่นๆได้</w:t>
      </w:r>
      <w:r w:rsidR="00A774C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774C6" w:rsidRPr="27F939FB">
        <w:rPr>
          <w:rFonts w:ascii="TH SarabunPSK" w:hAnsi="TH SarabunPSK" w:cs="TH SarabunPSK"/>
          <w:sz w:val="32"/>
          <w:szCs w:val="32"/>
        </w:rPr>
        <w:t>ภาพที่ 9-</w:t>
      </w:r>
      <w:r w:rsidR="005767B0">
        <w:rPr>
          <w:rFonts w:ascii="TH SarabunPSK" w:hAnsi="TH SarabunPSK" w:cs="TH SarabunPSK"/>
          <w:sz w:val="32"/>
          <w:szCs w:val="32"/>
        </w:rPr>
        <w:t>4</w:t>
      </w:r>
      <w:r w:rsidR="00A774C6" w:rsidRPr="27F939FB">
        <w:rPr>
          <w:rFonts w:ascii="TH SarabunPSK" w:hAnsi="TH SarabunPSK" w:cs="TH SarabunPSK"/>
          <w:sz w:val="32"/>
          <w:szCs w:val="32"/>
        </w:rPr>
        <w:t xml:space="preserve"> </w:t>
      </w:r>
      <w:r w:rsidR="00A774C6" w:rsidRPr="00451023">
        <w:rPr>
          <w:rFonts w:ascii="TH SarabunPSK" w:hAnsi="TH SarabunPSK" w:cs="TH SarabunPSK"/>
          <w:sz w:val="32"/>
          <w:szCs w:val="32"/>
          <w:cs/>
        </w:rPr>
        <w:t>ระบบไวไฟ (</w:t>
      </w:r>
      <w:r w:rsidR="00A774C6" w:rsidRPr="00451023">
        <w:rPr>
          <w:rFonts w:ascii="TH SarabunPSK" w:hAnsi="TH SarabunPSK" w:cs="TH SarabunPSK"/>
          <w:sz w:val="32"/>
          <w:szCs w:val="32"/>
        </w:rPr>
        <w:t>Wi-Fi</w:t>
      </w:r>
      <w:r w:rsidR="00A774C6" w:rsidRPr="00451023">
        <w:rPr>
          <w:rFonts w:ascii="TH SarabunPSK" w:hAnsi="TH SarabunPSK" w:cs="TH SarabunPSK"/>
          <w:sz w:val="32"/>
          <w:szCs w:val="32"/>
          <w:cs/>
        </w:rPr>
        <w:t>)</w:t>
      </w:r>
    </w:p>
    <w:p w14:paraId="06DE36C9" w14:textId="18036CC8" w:rsidR="00D14DC7" w:rsidRPr="001F1A38" w:rsidRDefault="0059550A" w:rsidP="007056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F1A38">
        <w:rPr>
          <w:rFonts w:ascii="TH SarabunPSK" w:hAnsi="TH SarabunPSK" w:cs="TH SarabunPSK" w:hint="cs"/>
          <w:sz w:val="32"/>
          <w:szCs w:val="32"/>
        </w:rPr>
        <w:fldChar w:fldCharType="begin"/>
      </w:r>
      <w:r w:rsidRPr="001F1A38">
        <w:rPr>
          <w:rFonts w:ascii="TH SarabunPSK" w:hAnsi="TH SarabunPSK" w:cs="TH SarabunPSK" w:hint="cs"/>
          <w:sz w:val="32"/>
          <w:szCs w:val="32"/>
        </w:rPr>
        <w:instrText xml:space="preserve"> INCLUDEPICTURE "https://silllovely.files.wordpress.com/2013/06/20.jpg?w=300&amp;h=49" \* MERGEFORMATINET </w:instrText>
      </w:r>
      <w:r w:rsidRPr="001F1A38">
        <w:rPr>
          <w:rFonts w:ascii="TH SarabunPSK" w:hAnsi="TH SarabunPSK" w:cs="TH SarabunPSK" w:hint="cs"/>
          <w:sz w:val="32"/>
          <w:szCs w:val="32"/>
        </w:rPr>
        <w:fldChar w:fldCharType="end"/>
      </w:r>
    </w:p>
    <w:p w14:paraId="7B77D973" w14:textId="64A89F01" w:rsidR="00656CE7" w:rsidRDefault="00BB1B09" w:rsidP="00A774C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E8E572" wp14:editId="608D3ECE">
            <wp:extent cx="3600000" cy="2110385"/>
            <wp:effectExtent l="0" t="0" r="635" b="4445"/>
            <wp:docPr id="695356008" name="Picture 69535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56008" name="รูปภาพ 6953560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3C0" w14:textId="77777777" w:rsidR="005767B0" w:rsidRPr="005767B0" w:rsidRDefault="005767B0" w:rsidP="00A774C6">
      <w:pPr>
        <w:jc w:val="center"/>
        <w:rPr>
          <w:rFonts w:ascii="TH SarabunPSK" w:hAnsi="TH SarabunPSK" w:cs="TH SarabunPSK"/>
          <w:sz w:val="16"/>
          <w:szCs w:val="16"/>
          <w:cs/>
        </w:rPr>
      </w:pPr>
    </w:p>
    <w:p w14:paraId="0C2A1EC4" w14:textId="1E99D691" w:rsidR="005E7732" w:rsidRDefault="00A774C6" w:rsidP="007E526F">
      <w:pPr>
        <w:pStyle w:val="NormalWeb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ภาพที่</w:t>
      </w:r>
      <w:r w:rsidRPr="00967D6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9-</w:t>
      </w:r>
      <w:r w:rsidR="005767B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</w:t>
      </w:r>
      <w:r w:rsidR="007E526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D84129" w:rsidRPr="00451023">
        <w:rPr>
          <w:rFonts w:ascii="TH SarabunPSK" w:hAnsi="TH SarabunPSK" w:cs="TH SarabunPSK"/>
          <w:sz w:val="32"/>
          <w:szCs w:val="32"/>
          <w:cs/>
        </w:rPr>
        <w:t>ระบบไวไฟ (</w:t>
      </w:r>
      <w:r w:rsidR="00D84129" w:rsidRPr="00451023">
        <w:rPr>
          <w:rFonts w:ascii="TH SarabunPSK" w:hAnsi="TH SarabunPSK" w:cs="TH SarabunPSK"/>
          <w:sz w:val="32"/>
          <w:szCs w:val="32"/>
        </w:rPr>
        <w:t>Wi-Fi</w:t>
      </w:r>
      <w:r w:rsidR="00D84129" w:rsidRPr="00451023">
        <w:rPr>
          <w:rFonts w:ascii="TH SarabunPSK" w:hAnsi="TH SarabunPSK" w:cs="TH SarabunPSK"/>
          <w:sz w:val="32"/>
          <w:szCs w:val="32"/>
          <w:cs/>
        </w:rPr>
        <w:t>)</w:t>
      </w:r>
      <w:r w:rsidR="00D8412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[</w:t>
      </w:r>
      <w:r w:rsidR="005767B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]</w:t>
      </w:r>
    </w:p>
    <w:p w14:paraId="5CB85585" w14:textId="1AB086C7" w:rsidR="005E7732" w:rsidRPr="007E526F" w:rsidRDefault="005E7732" w:rsidP="005E7732">
      <w:pPr>
        <w:ind w:firstLine="720"/>
        <w:rPr>
          <w:rFonts w:ascii="TH SarabunPSK" w:hAnsi="TH SarabunPSK" w:cs="TH SarabunPSK"/>
          <w:sz w:val="32"/>
          <w:szCs w:val="32"/>
        </w:rPr>
      </w:pPr>
      <w:r w:rsidRPr="007E526F">
        <w:rPr>
          <w:rFonts w:ascii="TH SarabunPSK" w:hAnsi="TH SarabunPSK" w:cs="TH SarabunPSK" w:hint="cs"/>
          <w:sz w:val="32"/>
          <w:szCs w:val="32"/>
        </w:rPr>
        <w:t>9.</w:t>
      </w:r>
      <w:r w:rsidR="005767B0">
        <w:rPr>
          <w:rFonts w:ascii="TH SarabunPSK" w:hAnsi="TH SarabunPSK" w:cs="TH SarabunPSK"/>
          <w:sz w:val="32"/>
          <w:szCs w:val="32"/>
        </w:rPr>
        <w:t>5</w:t>
      </w:r>
      <w:r w:rsidRPr="007E526F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>
        <w:rPr>
          <w:rFonts w:ascii="TH SarabunPSK" w:hAnsi="TH SarabunPSK" w:cs="TH SarabunPSK"/>
          <w:sz w:val="32"/>
          <w:szCs w:val="32"/>
        </w:rPr>
        <w:t xml:space="preserve">IMU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ROS</w:t>
      </w:r>
    </w:p>
    <w:p w14:paraId="430E5DDE" w14:textId="641DCB28" w:rsidR="005E7732" w:rsidRPr="005E7732" w:rsidRDefault="005E7732" w:rsidP="005E773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5E7732">
        <w:rPr>
          <w:rFonts w:ascii="TH SarabunPSK" w:hAnsi="TH SarabunPSK" w:cs="TH SarabunPSK" w:hint="cs"/>
          <w:sz w:val="32"/>
          <w:szCs w:val="32"/>
        </w:rPr>
        <w:t>IMU </w:t>
      </w:r>
      <w:r w:rsidRPr="005E7732">
        <w:rPr>
          <w:rFonts w:ascii="TH SarabunPSK" w:hAnsi="TH SarabunPSK" w:cs="TH SarabunPSK" w:hint="cs"/>
          <w:sz w:val="32"/>
          <w:szCs w:val="32"/>
          <w:cs/>
        </w:rPr>
        <w:t>เป็นตัวย่อมาจากคำว่า</w:t>
      </w:r>
      <w:r w:rsidRPr="005E7732">
        <w:rPr>
          <w:rFonts w:ascii="TH SarabunPSK" w:hAnsi="TH SarabunPSK" w:cs="TH SarabunPSK" w:hint="cs"/>
          <w:sz w:val="32"/>
          <w:szCs w:val="32"/>
        </w:rPr>
        <w:t> “Inertial Measurement Unit” </w:t>
      </w:r>
      <w:r w:rsidRPr="005E7732">
        <w:rPr>
          <w:rFonts w:ascii="TH SarabunPSK" w:hAnsi="TH SarabunPSK" w:cs="TH SarabunPSK" w:hint="cs"/>
          <w:sz w:val="32"/>
          <w:szCs w:val="32"/>
          <w:cs/>
        </w:rPr>
        <w:t>ซึ่งเป็นเซ็นเซอร์อัจฉริยะที่คอยทำหน้าที่ตรวจจับ ตรวจสอบ วัดค่าความสมดุลต่างๆ ใน</w:t>
      </w:r>
      <w:r>
        <w:rPr>
          <w:rFonts w:ascii="TH SarabunPSK" w:hAnsi="TH SarabunPSK" w:cs="TH SarabunPSK" w:hint="cs"/>
          <w:sz w:val="32"/>
          <w:szCs w:val="32"/>
          <w:cs/>
        </w:rPr>
        <w:t>ยานพาหนะ</w:t>
      </w:r>
      <w:r w:rsidRPr="005E7732">
        <w:rPr>
          <w:rFonts w:ascii="TH SarabunPSK" w:hAnsi="TH SarabunPSK" w:cs="TH SarabunPSK" w:hint="cs"/>
          <w:sz w:val="32"/>
          <w:szCs w:val="32"/>
          <w:cs/>
        </w:rPr>
        <w:t xml:space="preserve"> ทำงานร่วมกับระบบอิเล็กทรอนิกส์ต่างๆ มากมายภายใน</w:t>
      </w:r>
      <w:r>
        <w:rPr>
          <w:rFonts w:ascii="TH SarabunPSK" w:hAnsi="TH SarabunPSK" w:cs="TH SarabunPSK" w:hint="cs"/>
          <w:sz w:val="32"/>
          <w:szCs w:val="32"/>
          <w:cs/>
        </w:rPr>
        <w:t>ยานพาหนะ</w:t>
      </w:r>
      <w:r w:rsidRPr="005E7732">
        <w:rPr>
          <w:rFonts w:ascii="TH SarabunPSK" w:hAnsi="TH SarabunPSK" w:cs="TH SarabunPSK" w:hint="cs"/>
          <w:sz w:val="32"/>
          <w:szCs w:val="32"/>
          <w:cs/>
        </w:rPr>
        <w:t xml:space="preserve"> ถือว่าเป็นเทคโนโลยีด้านความปลอดภัย เพิ่มความมั่นใจให้แก่ผู้ขับขี่ได้อย่างเต็มประสิทธิภาพโดยก่อนที่จะมีการนำ</w:t>
      </w:r>
      <w:r w:rsidRPr="005E7732">
        <w:rPr>
          <w:rFonts w:ascii="TH SarabunPSK" w:hAnsi="TH SarabunPSK" w:cs="TH SarabunPSK" w:hint="cs"/>
          <w:sz w:val="32"/>
          <w:szCs w:val="32"/>
        </w:rPr>
        <w:t> IMU </w:t>
      </w:r>
      <w:r w:rsidRPr="005E7732">
        <w:rPr>
          <w:rFonts w:ascii="TH SarabunPSK" w:hAnsi="TH SarabunPSK" w:cs="TH SarabunPSK" w:hint="cs"/>
          <w:sz w:val="32"/>
          <w:szCs w:val="32"/>
          <w:cs/>
        </w:rPr>
        <w:t>มาใช้กับ</w:t>
      </w:r>
      <w:r>
        <w:rPr>
          <w:rFonts w:ascii="TH SarabunPSK" w:hAnsi="TH SarabunPSK" w:cs="TH SarabunPSK" w:hint="cs"/>
          <w:sz w:val="32"/>
          <w:szCs w:val="32"/>
          <w:cs/>
        </w:rPr>
        <w:t>ยานพาหนะ</w:t>
      </w:r>
      <w:r w:rsidRPr="005E7732">
        <w:rPr>
          <w:rFonts w:ascii="TH SarabunPSK" w:hAnsi="TH SarabunPSK" w:cs="TH SarabunPSK" w:hint="cs"/>
          <w:sz w:val="32"/>
          <w:szCs w:val="32"/>
          <w:cs/>
        </w:rPr>
        <w:t xml:space="preserve"> มีการใช้กับกระสวยอวกาศ คอยทำหน้านี้ ตรวจจับความเคลื่อนไหว และรายงานทุกการทำงานของกระสวยอวกาศมายังตัวประมวลผล เพื่อให้มีการควบคุมกระสวยอวกาศไปในทิศทางที่เหมาะสมต่อไป</w:t>
      </w:r>
    </w:p>
    <w:p w14:paraId="4F471C73" w14:textId="3FA33334" w:rsidR="00705676" w:rsidRPr="00705676" w:rsidRDefault="005E7732" w:rsidP="0070567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705676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>โดยใช้เซนเซอร์อาศัยการวัดความเฉื่อย (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acceleration)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>และความเร็วมุม (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angular velocity)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IMU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ประกอบด้วยเซนเซอร์แบบ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MEMS (Micro-Electro-Mechanical Systems)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ที่ใช้เทคโนโลยี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MEMS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 เซ็นเซอร์สามารถใช้งานได้ในหลายแอปพลิเคชัน เช่น โรบอติกส์ นาวิกส์ การวิจัยวิทยาศาสตร์ และอื่น ๆ ที่ต้องการข้อมูลเคลื่อนที่แบบสามมิติและสามมิติเรนเดอร์รอบแกนใน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ROS (Robot Operating System),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IMU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มักจะเริ่มต้นด้วยการใช้เซ็นเซอร์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 xml:space="preserve">IMU </w:t>
      </w:r>
      <w:r w:rsidR="00705676" w:rsidRPr="00705676">
        <w:rPr>
          <w:rFonts w:ascii="TH SarabunPSK" w:hAnsi="TH SarabunPSK" w:cs="TH SarabunPSK" w:hint="cs"/>
          <w:sz w:val="32"/>
          <w:szCs w:val="32"/>
          <w:cs/>
        </w:rPr>
        <w:t xml:space="preserve">กับการอ่านข้อมูลจากมันและนำมาใช้ในการควบคุมหรือนำข้อมูลเหล่านี้มาใช้ในการประมวลผลเพื่อการนำทางหรือการตรวจวัดที่ต่าง ๆ ขึ้นอยู่กับแอปพลิเคชันและโครงสร้างที่ใช้งาน </w:t>
      </w:r>
      <w:r w:rsidR="00705676" w:rsidRPr="00705676">
        <w:rPr>
          <w:rFonts w:ascii="TH SarabunPSK" w:hAnsi="TH SarabunPSK" w:cs="TH SarabunPSK" w:hint="cs"/>
          <w:sz w:val="32"/>
          <w:szCs w:val="32"/>
        </w:rPr>
        <w:t>IMU.</w:t>
      </w:r>
    </w:p>
    <w:p w14:paraId="0FD7F252" w14:textId="761B492E" w:rsidR="005E7732" w:rsidRPr="005E7732" w:rsidRDefault="005E7732" w:rsidP="005E773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07AF765" w14:textId="05BFEE0C" w:rsidR="00492ACC" w:rsidRDefault="00705676" w:rsidP="0070567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6216CD7F" wp14:editId="379BBC14">
            <wp:extent cx="3148150" cy="2098766"/>
            <wp:effectExtent l="0" t="0" r="0" b="0"/>
            <wp:docPr id="433702654" name="Picture 43370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02654" name="รูปภาพ 43370265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50" cy="209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3217" w14:textId="58673C72" w:rsidR="00705676" w:rsidRDefault="00705676" w:rsidP="00705676">
      <w:pPr>
        <w:pStyle w:val="NormalWeb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ภาพที่</w:t>
      </w:r>
      <w:r w:rsidRPr="00967D6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9-</w:t>
      </w:r>
      <w:r w:rsidR="005767B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5E7732">
        <w:rPr>
          <w:rFonts w:ascii="TH SarabunPSK" w:hAnsi="TH SarabunPSK" w:cs="TH SarabunPSK" w:hint="cs"/>
          <w:sz w:val="32"/>
          <w:szCs w:val="32"/>
        </w:rPr>
        <w:t>Inertial Measurement Unit</w:t>
      </w:r>
      <w:r>
        <w:rPr>
          <w:rFonts w:ascii="TH SarabunPSK" w:hAnsi="TH SarabunPSK" w:cs="TH SarabunPSK"/>
          <w:sz w:val="32"/>
          <w:szCs w:val="32"/>
          <w:cs/>
        </w:rPr>
        <w:t xml:space="preserve"> [</w:t>
      </w:r>
      <w:r w:rsidR="005767B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>]</w:t>
      </w:r>
    </w:p>
    <w:p w14:paraId="5B950A6F" w14:textId="77777777" w:rsidR="00705676" w:rsidRPr="00705676" w:rsidRDefault="00705676" w:rsidP="0070567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CC0FA8" w14:textId="467F71BF" w:rsidR="005245BB" w:rsidRDefault="00530063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72FDE38A" wp14:editId="78A69293">
            <wp:simplePos x="0" y="0"/>
            <wp:positionH relativeFrom="margin">
              <wp:posOffset>1574800</wp:posOffset>
            </wp:positionH>
            <wp:positionV relativeFrom="paragraph">
              <wp:posOffset>476250</wp:posOffset>
            </wp:positionV>
            <wp:extent cx="3365500" cy="7737475"/>
            <wp:effectExtent l="0" t="0" r="6350" b="0"/>
            <wp:wrapSquare wrapText="bothSides"/>
            <wp:docPr id="1331298854" name="Picture 1331298854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2155" r="3149" b="253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73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7D62">
        <w:rPr>
          <w:rFonts w:ascii="TH SarabunPSK" w:hAnsi="TH SarabunPSK" w:cs="TH SarabunPSK"/>
          <w:b/>
          <w:bCs/>
          <w:sz w:val="32"/>
          <w:szCs w:val="32"/>
        </w:rPr>
        <w:t>10.</w:t>
      </w:r>
      <w:r w:rsidR="006E0E29" w:rsidRPr="00967D6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67D62">
        <w:rPr>
          <w:rFonts w:ascii="TH SarabunPSK" w:hAnsi="TH SarabunPSK" w:cs="TH SarabunPSK"/>
          <w:b/>
          <w:bCs/>
          <w:sz w:val="32"/>
          <w:szCs w:val="32"/>
          <w:cs/>
        </w:rPr>
        <w:t>แผน</w:t>
      </w:r>
      <w:r w:rsidR="00684BA6" w:rsidRPr="00967D62">
        <w:rPr>
          <w:rFonts w:ascii="TH SarabunPSK" w:hAnsi="TH SarabunPSK" w:cs="TH SarabunPSK"/>
          <w:b/>
          <w:bCs/>
          <w:sz w:val="32"/>
          <w:szCs w:val="32"/>
          <w:cs/>
        </w:rPr>
        <w:t>ภูมิขั้นตอนการ</w:t>
      </w:r>
      <w:r w:rsidRPr="00967D62">
        <w:rPr>
          <w:rFonts w:ascii="TH SarabunPSK" w:hAnsi="TH SarabunPSK" w:cs="TH SarabunPSK"/>
          <w:b/>
          <w:bCs/>
          <w:sz w:val="32"/>
          <w:szCs w:val="32"/>
          <w:cs/>
        </w:rPr>
        <w:t>ทำปริญญานิพนธ</w:t>
      </w:r>
      <w:r w:rsidR="005245BB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344A1D73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15A482C3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4BE4DAD1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36E6DB11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6A5D68CF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397997D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197EE765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3C63F5F5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419F4B97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7A63B199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7AF0BFF5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0395F2E9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00A67D69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5B08DCBC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6057E70D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1DBD84D8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7F76B528" w14:textId="77777777" w:rsidR="005245BB" w:rsidRDefault="005245BB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42F27F26" w14:textId="4C02BA00" w:rsidR="005245BB" w:rsidRPr="00967D62" w:rsidDel="00A95616" w:rsidRDefault="00530063" w:rsidP="006E0E29">
      <w:pPr>
        <w:pStyle w:val="NormalWeb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67D62">
        <w:rPr>
          <w:rFonts w:ascii="TH SarabunPSK" w:hAnsi="TH SarabunPSK" w:cs="TH SarabunPSK"/>
          <w:b/>
          <w:bCs/>
          <w:sz w:val="32"/>
          <w:szCs w:val="32"/>
        </w:rPr>
        <w:lastRenderedPageBreak/>
        <w:t>11.</w:t>
      </w:r>
      <w:r w:rsidRPr="00967D62">
        <w:rPr>
          <w:rFonts w:ascii="TH SarabunPSK" w:hAnsi="TH SarabunPSK" w:cs="TH SarabunPSK"/>
          <w:b/>
          <w:bCs/>
          <w:sz w:val="32"/>
          <w:szCs w:val="32"/>
          <w:cs/>
        </w:rPr>
        <w:t>แผนตารางเวลาในการทำปริญญานิพนธ</w:t>
      </w:r>
      <w:r w:rsidR="0030503C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7E9CB726" w14:textId="693CF8FB" w:rsidR="00AD7B63" w:rsidRPr="00967D62" w:rsidRDefault="00247D31" w:rsidP="00B762D0">
      <w:pPr>
        <w:spacing w:after="24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11-1 </w:t>
      </w:r>
      <w:r w:rsidRPr="00967D62">
        <w:rPr>
          <w:rFonts w:ascii="TH SarabunPSK" w:hAnsi="TH SarabunPSK" w:cs="TH SarabunPSK" w:hint="cs"/>
          <w:sz w:val="32"/>
          <w:szCs w:val="32"/>
          <w:cs/>
        </w:rPr>
        <w:t>แผนตารางเวลาในการทำปริญญานิพนธ์</w:t>
      </w:r>
    </w:p>
    <w:tbl>
      <w:tblPr>
        <w:tblStyle w:val="TableGrid"/>
        <w:tblW w:w="8919" w:type="dxa"/>
        <w:tblInd w:w="715" w:type="dxa"/>
        <w:tblLayout w:type="fixed"/>
        <w:tblLook w:val="04A0" w:firstRow="1" w:lastRow="0" w:firstColumn="1" w:lastColumn="0" w:noHBand="0" w:noVBand="1"/>
      </w:tblPr>
      <w:tblGrid>
        <w:gridCol w:w="2504"/>
        <w:gridCol w:w="701"/>
        <w:gridCol w:w="710"/>
        <w:gridCol w:w="740"/>
        <w:gridCol w:w="721"/>
        <w:gridCol w:w="708"/>
        <w:gridCol w:w="709"/>
        <w:gridCol w:w="709"/>
        <w:gridCol w:w="709"/>
        <w:gridCol w:w="708"/>
      </w:tblGrid>
      <w:tr w:rsidR="0049567F" w:rsidRPr="00967D62" w14:paraId="530D90BA" w14:textId="77777777" w:rsidTr="1E1411F1">
        <w:trPr>
          <w:trHeight w:val="414"/>
        </w:trPr>
        <w:tc>
          <w:tcPr>
            <w:tcW w:w="2504" w:type="dxa"/>
          </w:tcPr>
          <w:p w14:paraId="475DEDED" w14:textId="7D3FDB73" w:rsidR="0049567F" w:rsidRPr="00967D62" w:rsidRDefault="0049567F" w:rsidP="408CA967">
            <w:pPr>
              <w:spacing w:before="24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ระยะเวลาการดำเนินงาน</w:t>
            </w:r>
          </w:p>
        </w:tc>
        <w:tc>
          <w:tcPr>
            <w:tcW w:w="4289" w:type="dxa"/>
            <w:gridSpan w:val="6"/>
          </w:tcPr>
          <w:p w14:paraId="7494EF75" w14:textId="400FDD98" w:rsidR="0049567F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พ.ศ.</w:t>
            </w:r>
            <w:r w:rsidRPr="00967D6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2126" w:type="dxa"/>
            <w:gridSpan w:val="3"/>
          </w:tcPr>
          <w:p w14:paraId="50832ACB" w14:textId="0916EAB5" w:rsidR="0049567F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พ.ศ. </w:t>
            </w:r>
            <w:r w:rsidRPr="00967D6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</w:tr>
      <w:tr w:rsidR="0049567F" w:rsidRPr="00967D62" w14:paraId="4481AE21" w14:textId="3D2CF98E" w:rsidTr="1E1411F1">
        <w:trPr>
          <w:trHeight w:val="414"/>
        </w:trPr>
        <w:tc>
          <w:tcPr>
            <w:tcW w:w="2504" w:type="dxa"/>
          </w:tcPr>
          <w:p w14:paraId="2A92BC4E" w14:textId="7026353D" w:rsidR="0049567F" w:rsidRPr="00967D62" w:rsidRDefault="0049567F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1" w:type="dxa"/>
          </w:tcPr>
          <w:p w14:paraId="5A4EBB80" w14:textId="31787012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ก.ค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710" w:type="dxa"/>
          </w:tcPr>
          <w:p w14:paraId="197BFC10" w14:textId="5D9ED5AF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740" w:type="dxa"/>
          </w:tcPr>
          <w:p w14:paraId="6931F4D5" w14:textId="44AB709B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721" w:type="dxa"/>
          </w:tcPr>
          <w:p w14:paraId="1110CA97" w14:textId="62DF3956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708" w:type="dxa"/>
          </w:tcPr>
          <w:p w14:paraId="52DA0086" w14:textId="7DE3B537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พ.ย.</w:t>
            </w:r>
          </w:p>
        </w:tc>
        <w:tc>
          <w:tcPr>
            <w:tcW w:w="709" w:type="dxa"/>
          </w:tcPr>
          <w:p w14:paraId="03A1E61B" w14:textId="5D6A3F7A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ธ.ค.</w:t>
            </w:r>
          </w:p>
        </w:tc>
        <w:tc>
          <w:tcPr>
            <w:tcW w:w="709" w:type="dxa"/>
          </w:tcPr>
          <w:p w14:paraId="754C0968" w14:textId="01A4B74C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ม.ค.</w:t>
            </w:r>
          </w:p>
        </w:tc>
        <w:tc>
          <w:tcPr>
            <w:tcW w:w="709" w:type="dxa"/>
          </w:tcPr>
          <w:p w14:paraId="7AC7C04E" w14:textId="54036387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ก.พ.</w:t>
            </w:r>
          </w:p>
        </w:tc>
        <w:tc>
          <w:tcPr>
            <w:tcW w:w="708" w:type="dxa"/>
          </w:tcPr>
          <w:p w14:paraId="016E9B86" w14:textId="4FF73837" w:rsidR="0049567F" w:rsidRPr="00967D62" w:rsidRDefault="0049567F" w:rsidP="0022023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มี.ค.</w:t>
            </w:r>
          </w:p>
        </w:tc>
      </w:tr>
      <w:tr w:rsidR="00946E71" w:rsidRPr="00967D62" w14:paraId="01FB534B" w14:textId="2CAC17D6" w:rsidTr="007E526F">
        <w:trPr>
          <w:trHeight w:val="595"/>
        </w:trPr>
        <w:tc>
          <w:tcPr>
            <w:tcW w:w="2504" w:type="dxa"/>
          </w:tcPr>
          <w:p w14:paraId="74EADB7C" w14:textId="1A9F990E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คิดหัวข้อเพื่อนำเสนออาจารย์ที่ปรึกษา</w:t>
            </w:r>
          </w:p>
        </w:tc>
        <w:tc>
          <w:tcPr>
            <w:tcW w:w="701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70F31230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80DBC3D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  <w:tcBorders>
              <w:bottom w:val="single" w:sz="4" w:space="0" w:color="auto"/>
            </w:tcBorders>
          </w:tcPr>
          <w:p w14:paraId="0D6616E7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  <w:tcBorders>
              <w:bottom w:val="single" w:sz="4" w:space="0" w:color="auto"/>
            </w:tcBorders>
          </w:tcPr>
          <w:p w14:paraId="601F7373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2E77CD3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20D03DF4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15B8D7AC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6E4E2ED0" w14:textId="49ECBD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611B3592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946E71" w:rsidRPr="00967D62" w14:paraId="529C82C0" w14:textId="4397446E" w:rsidTr="1E1411F1">
        <w:trPr>
          <w:trHeight w:val="53"/>
        </w:trPr>
        <w:tc>
          <w:tcPr>
            <w:tcW w:w="2504" w:type="dxa"/>
          </w:tcPr>
          <w:p w14:paraId="21B723A3" w14:textId="4CF0D69E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</w:t>
            </w:r>
          </w:p>
        </w:tc>
        <w:tc>
          <w:tcPr>
            <w:tcW w:w="701" w:type="dxa"/>
            <w:shd w:val="clear" w:color="auto" w:fill="000000" w:themeFill="text1"/>
          </w:tcPr>
          <w:p w14:paraId="09DEF152" w14:textId="6E9F6B19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shd w:val="clear" w:color="auto" w:fill="000000" w:themeFill="text1"/>
          </w:tcPr>
          <w:p w14:paraId="48DC9DBF" w14:textId="4EE64BBA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02570F9C" w14:textId="6562E41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75F6364A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557BC80A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4D306FDF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037BB475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64FA3C81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1D29065B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946E71" w:rsidRPr="00967D62" w14:paraId="0D25D9A3" w14:textId="33828E18" w:rsidTr="1E1411F1">
        <w:trPr>
          <w:trHeight w:val="393"/>
        </w:trPr>
        <w:tc>
          <w:tcPr>
            <w:tcW w:w="2504" w:type="dxa"/>
            <w:shd w:val="clear" w:color="auto" w:fill="auto"/>
          </w:tcPr>
          <w:p w14:paraId="5950DBD6" w14:textId="1B31D897" w:rsidR="00946E7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ทำรูปแบบเสนอ </w:t>
            </w:r>
            <w:r w:rsidRPr="00967D62"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หัวข้อ</w:t>
            </w:r>
          </w:p>
        </w:tc>
        <w:tc>
          <w:tcPr>
            <w:tcW w:w="701" w:type="dxa"/>
            <w:shd w:val="clear" w:color="auto" w:fill="000000" w:themeFill="text1"/>
          </w:tcPr>
          <w:p w14:paraId="0E0E83A7" w14:textId="32688412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shd w:val="clear" w:color="auto" w:fill="000000" w:themeFill="text1"/>
          </w:tcPr>
          <w:p w14:paraId="5DDD4827" w14:textId="73F3EBBE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61222A22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1C22C2CD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33552DCB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59E9729F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46DE2FB6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72DBBF32" w14:textId="1191F5B1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32920629" w14:textId="77777777" w:rsidR="00946E71" w:rsidRPr="00967D62" w:rsidRDefault="00946E7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45401" w:rsidRPr="00967D62" w14:paraId="642396D3" w14:textId="77777777" w:rsidTr="1E1411F1">
        <w:trPr>
          <w:trHeight w:val="393"/>
        </w:trPr>
        <w:tc>
          <w:tcPr>
            <w:tcW w:w="2504" w:type="dxa"/>
            <w:shd w:val="clear" w:color="auto" w:fill="auto"/>
          </w:tcPr>
          <w:p w14:paraId="254D2D56" w14:textId="65DA8E59" w:rsidR="00645401" w:rsidRPr="00967D62" w:rsidRDefault="00645401" w:rsidP="002202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สอบเสนอหัวข้อ</w:t>
            </w:r>
          </w:p>
        </w:tc>
        <w:tc>
          <w:tcPr>
            <w:tcW w:w="701" w:type="dxa"/>
          </w:tcPr>
          <w:p w14:paraId="1CD104DA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shd w:val="clear" w:color="auto" w:fill="000000" w:themeFill="text1"/>
          </w:tcPr>
          <w:p w14:paraId="19B3D30C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22B44183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7842035F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178849FA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628AB60A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7E767CA3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229885B5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504E3A68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45401" w:rsidRPr="00967D62" w14:paraId="027DEFC7" w14:textId="77777777" w:rsidTr="1E1411F1">
        <w:trPr>
          <w:trHeight w:val="393"/>
        </w:trPr>
        <w:tc>
          <w:tcPr>
            <w:tcW w:w="2504" w:type="dxa"/>
            <w:shd w:val="clear" w:color="auto" w:fill="auto"/>
          </w:tcPr>
          <w:p w14:paraId="7CC8916C" w14:textId="1E26498E" w:rsidR="00645401" w:rsidRPr="00967D62" w:rsidRDefault="001B2006" w:rsidP="002202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ติดตั้งอุปกรณ์</w:t>
            </w:r>
          </w:p>
        </w:tc>
        <w:tc>
          <w:tcPr>
            <w:tcW w:w="701" w:type="dxa"/>
          </w:tcPr>
          <w:p w14:paraId="357FE880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shd w:val="clear" w:color="auto" w:fill="000000" w:themeFill="text1"/>
          </w:tcPr>
          <w:p w14:paraId="0707518B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  <w:shd w:val="clear" w:color="auto" w:fill="000000" w:themeFill="text1"/>
          </w:tcPr>
          <w:p w14:paraId="3ECFE935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  <w:shd w:val="clear" w:color="auto" w:fill="000000" w:themeFill="text1"/>
          </w:tcPr>
          <w:p w14:paraId="49327A6F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308FC88B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170D5CA2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76A7680C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0F4F9337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7ACF6C62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45401" w:rsidRPr="00967D62" w14:paraId="1014A8E4" w14:textId="77777777" w:rsidTr="1E1411F1">
        <w:trPr>
          <w:trHeight w:val="393"/>
        </w:trPr>
        <w:tc>
          <w:tcPr>
            <w:tcW w:w="2504" w:type="dxa"/>
            <w:shd w:val="clear" w:color="auto" w:fill="auto"/>
          </w:tcPr>
          <w:p w14:paraId="584A6AC4" w14:textId="48FD1F2C" w:rsidR="00645401" w:rsidRPr="00967D62" w:rsidRDefault="00957382" w:rsidP="002202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เขียนโปรแกรมควบคุมการทำงาน</w:t>
            </w:r>
          </w:p>
        </w:tc>
        <w:tc>
          <w:tcPr>
            <w:tcW w:w="701" w:type="dxa"/>
          </w:tcPr>
          <w:p w14:paraId="39EEB6C6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  <w:shd w:val="clear" w:color="auto" w:fill="000000" w:themeFill="text1"/>
          </w:tcPr>
          <w:p w14:paraId="15E68E0B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  <w:shd w:val="clear" w:color="auto" w:fill="000000" w:themeFill="text1"/>
          </w:tcPr>
          <w:p w14:paraId="48E3F3BE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  <w:shd w:val="clear" w:color="auto" w:fill="000000" w:themeFill="text1"/>
          </w:tcPr>
          <w:p w14:paraId="6C0A9F41" w14:textId="6345EF8D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6E8C7BA5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1E704CAC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553A3355" w14:textId="18F06B5D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34D01D58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2F028E2A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45401" w:rsidRPr="00967D62" w14:paraId="572EDA87" w14:textId="77777777" w:rsidTr="1E1411F1">
        <w:trPr>
          <w:trHeight w:val="393"/>
        </w:trPr>
        <w:tc>
          <w:tcPr>
            <w:tcW w:w="2504" w:type="dxa"/>
            <w:shd w:val="clear" w:color="auto" w:fill="auto"/>
          </w:tcPr>
          <w:p w14:paraId="77BF18BC" w14:textId="52ACE2A0" w:rsidR="00645401" w:rsidRPr="00967D62" w:rsidRDefault="00A9274D" w:rsidP="002202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สอบก้าวหน้า</w:t>
            </w:r>
          </w:p>
        </w:tc>
        <w:tc>
          <w:tcPr>
            <w:tcW w:w="701" w:type="dxa"/>
          </w:tcPr>
          <w:p w14:paraId="7924E5D8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</w:tcPr>
          <w:p w14:paraId="179291EC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6CF4C759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05909F84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184439F0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0C6F5B65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2711F5CE" w14:textId="21B4FB79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770F9794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2C370E5D" w14:textId="77777777" w:rsidR="00645401" w:rsidRPr="00967D62" w:rsidRDefault="00645401" w:rsidP="002202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9274D" w:rsidRPr="00967D62" w14:paraId="670DF1DF" w14:textId="00408864" w:rsidTr="1E1411F1">
        <w:tc>
          <w:tcPr>
            <w:tcW w:w="2504" w:type="dxa"/>
          </w:tcPr>
          <w:p w14:paraId="001AF10D" w14:textId="02B52513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เขียนโปรแกรมควบคุมการทำงาน</w:t>
            </w:r>
          </w:p>
        </w:tc>
        <w:tc>
          <w:tcPr>
            <w:tcW w:w="701" w:type="dxa"/>
          </w:tcPr>
          <w:p w14:paraId="249E20FE" w14:textId="31DE261A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</w:tcPr>
          <w:p w14:paraId="61647CA0" w14:textId="3C42E7F8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49F0E221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4E012561" w14:textId="200BC545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7EFBAF09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20D6DA49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104099CD" w14:textId="48DADB95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34CC42CA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46BD0945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9274D" w:rsidRPr="00967D62" w14:paraId="2A4D998B" w14:textId="4FA7B9CC" w:rsidTr="1E1411F1">
        <w:tc>
          <w:tcPr>
            <w:tcW w:w="2504" w:type="dxa"/>
          </w:tcPr>
          <w:p w14:paraId="1D04D97F" w14:textId="5B79C938" w:rsidR="00A9274D" w:rsidRPr="00967D62" w:rsidRDefault="00A9274D" w:rsidP="00A927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</w:t>
            </w:r>
          </w:p>
        </w:tc>
        <w:tc>
          <w:tcPr>
            <w:tcW w:w="701" w:type="dxa"/>
          </w:tcPr>
          <w:p w14:paraId="5E189CAD" w14:textId="58BBA60D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</w:tcPr>
          <w:p w14:paraId="713F73E2" w14:textId="6DC9E74A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0734DEBD" w14:textId="3E1F1C7B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3C65ACC1" w14:textId="2258145E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714D59CC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79068A0B" w14:textId="4EDD934E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6C096726" w14:textId="2F7E635F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297982DC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708FA43E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9274D" w:rsidRPr="00967D62" w14:paraId="7DF4F097" w14:textId="1CDC8A43" w:rsidTr="1E1411F1">
        <w:trPr>
          <w:trHeight w:val="491"/>
        </w:trPr>
        <w:tc>
          <w:tcPr>
            <w:tcW w:w="2504" w:type="dxa"/>
          </w:tcPr>
          <w:p w14:paraId="7E082775" w14:textId="2A371E0C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แก้ไข/ปรับปรุง</w:t>
            </w:r>
          </w:p>
        </w:tc>
        <w:tc>
          <w:tcPr>
            <w:tcW w:w="701" w:type="dxa"/>
          </w:tcPr>
          <w:p w14:paraId="19DEBC07" w14:textId="0C9B88CC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</w:tcPr>
          <w:p w14:paraId="10E00A39" w14:textId="75BAE5AF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4544765A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7CEF805E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5B0C0114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2B5DBB2B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608739FF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501C158B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53B0E582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9274D" w:rsidRPr="00967D62" w14:paraId="1AB0E5C6" w14:textId="6BE28261" w:rsidTr="1E1411F1">
        <w:trPr>
          <w:trHeight w:val="316"/>
        </w:trPr>
        <w:tc>
          <w:tcPr>
            <w:tcW w:w="2504" w:type="dxa"/>
            <w:tcBorders>
              <w:bottom w:val="single" w:sz="4" w:space="0" w:color="auto"/>
            </w:tcBorders>
          </w:tcPr>
          <w:p w14:paraId="38BEC06D" w14:textId="64B080BD" w:rsidR="00A9274D" w:rsidRPr="00967D62" w:rsidRDefault="00A9274D" w:rsidP="00A927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7D6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จัดทำปริญญานิพนธ์</w:t>
            </w:r>
          </w:p>
        </w:tc>
        <w:tc>
          <w:tcPr>
            <w:tcW w:w="701" w:type="dxa"/>
          </w:tcPr>
          <w:p w14:paraId="08E8DAE9" w14:textId="3511F2C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10" w:type="dxa"/>
          </w:tcPr>
          <w:p w14:paraId="6822D0CB" w14:textId="1E0A68AE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40" w:type="dxa"/>
          </w:tcPr>
          <w:p w14:paraId="0B6448BD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21" w:type="dxa"/>
          </w:tcPr>
          <w:p w14:paraId="772B5E1E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</w:tcPr>
          <w:p w14:paraId="2EAE618E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165388A6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</w:tcPr>
          <w:p w14:paraId="6E292F2E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auto"/>
          </w:tcPr>
          <w:p w14:paraId="287012BD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08" w:type="dxa"/>
            <w:shd w:val="clear" w:color="auto" w:fill="000000" w:themeFill="text1"/>
          </w:tcPr>
          <w:p w14:paraId="6BB0BF64" w14:textId="77777777" w:rsidR="00A9274D" w:rsidRPr="00967D62" w:rsidRDefault="00A9274D" w:rsidP="00A9274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15CD6B68" w14:textId="049E2F28" w:rsidR="00483F6B" w:rsidRPr="00967D62" w:rsidRDefault="00483F6B" w:rsidP="0039293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83B1C0" w14:textId="77777777" w:rsidR="00483F6B" w:rsidRPr="00967D62" w:rsidRDefault="00483F6B" w:rsidP="0039293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E714B47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40AAF7DF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1F0A529F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124AFD55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35B05498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426DC158" w14:textId="77777777" w:rsidR="00105717" w:rsidRDefault="00105717" w:rsidP="00392931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E663D3D" w14:textId="77777777" w:rsidR="005C31E4" w:rsidRPr="00967D62" w:rsidRDefault="005C31E4" w:rsidP="00445C64">
      <w:pPr>
        <w:rPr>
          <w:rFonts w:ascii="TH SarabunPSK" w:hAnsi="TH SarabunPSK" w:cs="TH SarabunPSK"/>
          <w:sz w:val="32"/>
          <w:szCs w:val="32"/>
        </w:rPr>
      </w:pPr>
    </w:p>
    <w:p w14:paraId="25675CA3" w14:textId="77777777" w:rsidR="00B06FF8" w:rsidRPr="00967D62" w:rsidRDefault="00B06FF8" w:rsidP="00445C64">
      <w:pPr>
        <w:rPr>
          <w:rFonts w:ascii="TH SarabunPSK" w:hAnsi="TH SarabunPSK" w:cs="TH SarabunPSK"/>
          <w:sz w:val="32"/>
          <w:szCs w:val="32"/>
        </w:rPr>
      </w:pPr>
    </w:p>
    <w:p w14:paraId="3B58F797" w14:textId="31F1DEC9" w:rsidR="3E4D8DF1" w:rsidRPr="00870FCA" w:rsidRDefault="00761B34" w:rsidP="00870FCA">
      <w:pPr>
        <w:pStyle w:val="ListParagraph"/>
        <w:numPr>
          <w:ilvl w:val="0"/>
          <w:numId w:val="8"/>
        </w:numPr>
        <w:ind w:left="357" w:hanging="357"/>
        <w:rPr>
          <w:rFonts w:ascii="TH SarabunPSK" w:hAnsi="TH SarabunPSK" w:cs="TH SarabunPSK"/>
          <w:sz w:val="32"/>
          <w:szCs w:val="32"/>
        </w:rPr>
      </w:pPr>
      <w:r w:rsidRPr="00967D6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เอกสารอ้างอิง</w:t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3E4D8DF1" w:rsidRPr="00870FCA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[1]</w:t>
      </w:r>
      <w:r w:rsidR="00E73914" w:rsidRPr="00870FCA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 </w:t>
      </w:r>
      <w:r w:rsidR="3E4D8DF1" w:rsidRPr="00870FCA">
        <w:rPr>
          <w:rFonts w:ascii="TH SarabunPSK" w:eastAsia="TH SarabunPSK" w:hAnsi="TH SarabunPSK" w:cs="TH SarabunPSK"/>
          <w:sz w:val="32"/>
          <w:szCs w:val="32"/>
          <w:lang w:val="th"/>
        </w:rPr>
        <w:t>มาโนชญ์</w:t>
      </w:r>
      <w:r w:rsidR="00606E01" w:rsidRPr="00870FCA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 </w:t>
      </w:r>
      <w:r w:rsidR="3E4D8DF1" w:rsidRPr="00870FCA">
        <w:rPr>
          <w:rFonts w:ascii="TH SarabunPSK" w:eastAsia="TH SarabunPSK" w:hAnsi="TH SarabunPSK" w:cs="TH SarabunPSK"/>
          <w:sz w:val="32"/>
          <w:szCs w:val="32"/>
          <w:lang w:val="th"/>
        </w:rPr>
        <w:t>แสงศิริ</w:t>
      </w:r>
      <w:r w:rsidR="3E4D8DF1" w:rsidRPr="00870FCA">
        <w:rPr>
          <w:rFonts w:ascii="TH SarabunPSK" w:eastAsia="TH SarabunPSK" w:hAnsi="TH SarabunPSK" w:cs="TH SarabunPSK"/>
          <w:sz w:val="32"/>
          <w:szCs w:val="32"/>
        </w:rPr>
        <w:t xml:space="preserve"> : Raspberry Pi [</w:t>
      </w:r>
      <w:r w:rsidR="3E4D8DF1" w:rsidRPr="00870FCA">
        <w:rPr>
          <w:rFonts w:ascii="TH SarabunPSK" w:eastAsia="TH SarabunPSK" w:hAnsi="TH SarabunPSK" w:cs="TH SarabunPSK"/>
          <w:sz w:val="32"/>
          <w:szCs w:val="32"/>
          <w:lang w:val="th"/>
        </w:rPr>
        <w:t>ออนไลน์</w:t>
      </w:r>
      <w:r w:rsidR="3E4D8DF1" w:rsidRPr="00870FCA">
        <w:rPr>
          <w:rFonts w:ascii="TH SarabunPSK" w:eastAsia="TH SarabunPSK" w:hAnsi="TH SarabunPSK" w:cs="TH SarabunPSK"/>
          <w:sz w:val="32"/>
          <w:szCs w:val="32"/>
        </w:rPr>
        <w:t xml:space="preserve">]. </w:t>
      </w:r>
      <w:r w:rsidR="3E4D8DF1" w:rsidRPr="00870FCA">
        <w:rPr>
          <w:rFonts w:ascii="TH SarabunPSK" w:eastAsia="TH SarabunPSK" w:hAnsi="TH SarabunPSK" w:cs="TH SarabunPSK"/>
          <w:sz w:val="32"/>
          <w:szCs w:val="32"/>
          <w:lang w:val="th"/>
        </w:rPr>
        <w:t xml:space="preserve">เข้าถึงได้จาก </w:t>
      </w:r>
      <w:r w:rsidR="3E4D8DF1" w:rsidRPr="00870FCA">
        <w:rPr>
          <w:rFonts w:ascii="TH SarabunPSK" w:eastAsia="TH SarabunPSK" w:hAnsi="TH SarabunPSK" w:cs="TH SarabunPSK"/>
          <w:sz w:val="32"/>
          <w:szCs w:val="32"/>
        </w:rPr>
        <w:t xml:space="preserve">: </w:t>
      </w:r>
      <w:hyperlink r:id="rId16" w:history="1">
        <w:r w:rsidR="00CF3953" w:rsidRPr="00870FCA">
          <w:rPr>
            <w:rStyle w:val="Hyperlink"/>
            <w:rFonts w:ascii="TH SarabunPSK" w:eastAsia="TH SarabunPSK" w:hAnsi="TH SarabunPSK" w:cs="TH SarabunPSK"/>
            <w:color w:val="000000" w:themeColor="text1"/>
            <w:sz w:val="32"/>
            <w:szCs w:val="32"/>
            <w:u w:val="none"/>
          </w:rPr>
          <w:t>https://www.scimath</w:t>
        </w:r>
      </w:hyperlink>
      <w:r w:rsidR="2B375083" w:rsidRPr="00870FCA">
        <w:rPr>
          <w:rFonts w:ascii="TH SarabunPSK" w:eastAsia="TH SarabunPSK" w:hAnsi="TH SarabunPSK" w:cs="TH SarabunPSK"/>
          <w:sz w:val="32"/>
          <w:szCs w:val="32"/>
        </w:rPr>
        <w:t>.org/</w:t>
      </w:r>
      <w:r w:rsidR="10089167" w:rsidRPr="00870FCA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="00851CFE" w:rsidRPr="619A36B1">
        <w:rPr>
          <w:rFonts w:ascii="TH SarabunPSK" w:eastAsia="TH SarabunPSK" w:hAnsi="TH SarabunPSK" w:cs="TH SarabunPSK"/>
          <w:sz w:val="32"/>
          <w:szCs w:val="32"/>
        </w:rPr>
        <w:t>article-</w:t>
      </w:r>
    </w:p>
    <w:p w14:paraId="3E0CA10F" w14:textId="2D646937" w:rsidR="44360925" w:rsidRDefault="3E4D8DF1" w:rsidP="00870FCA">
      <w:pPr>
        <w:rPr>
          <w:rFonts w:ascii="TH SarabunPSK" w:hAnsi="TH SarabunPSK" w:cs="TH SarabunPSK"/>
          <w:sz w:val="32"/>
          <w:szCs w:val="32"/>
        </w:rPr>
      </w:pPr>
      <w:r w:rsidRPr="619A36B1">
        <w:rPr>
          <w:rFonts w:ascii="TH SarabunPSK" w:eastAsia="TH SarabunPSK" w:hAnsi="TH SarabunPSK" w:cs="TH SarabunPSK"/>
          <w:sz w:val="32"/>
          <w:szCs w:val="32"/>
        </w:rPr>
        <w:t>tech nology/item/9104-raspberry-pi.</w:t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51CFE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851CFE">
        <w:rPr>
          <w:rFonts w:ascii="TH SarabunPSK" w:hAnsi="TH SarabunPSK" w:cs="TH SarabunPSK"/>
          <w:sz w:val="32"/>
          <w:szCs w:val="32"/>
          <w:cs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3CFB3EC1" w:rsidRPr="57920454">
        <w:rPr>
          <w:rFonts w:ascii="TH SarabunPSK" w:hAnsi="TH SarabunPSK" w:cs="TH SarabunPSK"/>
          <w:sz w:val="32"/>
          <w:szCs w:val="32"/>
        </w:rPr>
        <w:t>[2] Sayan Sanya :</w:t>
      </w:r>
      <w:r w:rsidR="3CFB3EC1" w:rsidRPr="5792045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NodeMCU ESP8266</w:t>
      </w:r>
      <w:r w:rsidR="3CFB3EC1" w:rsidRPr="57920454">
        <w:rPr>
          <w:rFonts w:ascii="TH SarabunPSK" w:hAnsi="TH SarabunPSK" w:cs="TH SarabunPSK"/>
          <w:sz w:val="32"/>
          <w:szCs w:val="32"/>
        </w:rPr>
        <w:t xml:space="preserve"> [ออนไลน์].</w:t>
      </w:r>
      <w:r w:rsidR="3CFB3EC1" w:rsidRPr="57920454">
        <w:rPr>
          <w:rFonts w:ascii="TH SarabunPSK" w:eastAsia="TH SarabunPSK" w:hAnsi="TH SarabunPSK" w:cs="TH SarabunPSK"/>
          <w:sz w:val="32"/>
          <w:szCs w:val="32"/>
          <w:lang w:val="th"/>
        </w:rPr>
        <w:t xml:space="preserve"> เข้าถึงได้จาก</w:t>
      </w:r>
      <w:r w:rsidR="3CFB3EC1" w:rsidRPr="57920454">
        <w:rPr>
          <w:rFonts w:ascii="TH SarabunPSK" w:hAnsi="TH SarabunPSK" w:cs="TH SarabunPSK"/>
          <w:sz w:val="32"/>
          <w:szCs w:val="32"/>
        </w:rPr>
        <w:t xml:space="preserve"> : https://netpie.</w:t>
      </w:r>
      <w:r w:rsidR="1E21F04D" w:rsidRPr="7BA81D45">
        <w:rPr>
          <w:rFonts w:ascii="TH SarabunPSK" w:hAnsi="TH SarabunPSK" w:cs="TH SarabunPSK"/>
          <w:sz w:val="32"/>
          <w:szCs w:val="32"/>
        </w:rPr>
        <w:t xml:space="preserve"> gitb</w:t>
      </w:r>
      <w:r w:rsidR="00851CFE" w:rsidRPr="00851CFE">
        <w:rPr>
          <w:rFonts w:ascii="TH SarabunPSK" w:hAnsi="TH SarabunPSK" w:cs="TH SarabunPSK"/>
          <w:sz w:val="32"/>
          <w:szCs w:val="32"/>
        </w:rPr>
        <w:t xml:space="preserve"> </w:t>
      </w:r>
      <w:r w:rsidR="00851CFE" w:rsidRPr="36D446FE">
        <w:rPr>
          <w:rFonts w:ascii="TH SarabunPSK" w:hAnsi="TH SarabunPSK" w:cs="TH SarabunPSK"/>
          <w:sz w:val="32"/>
          <w:szCs w:val="32"/>
        </w:rPr>
        <w:t>ooks</w:t>
      </w:r>
      <w:r w:rsidR="00851CFE" w:rsidRPr="57920454">
        <w:rPr>
          <w:rFonts w:ascii="TH SarabunPSK" w:hAnsi="TH SarabunPSK" w:cs="TH SarabunPSK"/>
          <w:sz w:val="32"/>
          <w:szCs w:val="32"/>
        </w:rPr>
        <w:t>.io</w:t>
      </w:r>
    </w:p>
    <w:p w14:paraId="2CCF1E1C" w14:textId="4E047F01" w:rsidR="0E37AEF2" w:rsidRPr="00870FCA" w:rsidRDefault="3CFB3EC1" w:rsidP="00870FCA">
      <w:pPr>
        <w:jc w:val="thaiDistribute"/>
        <w:rPr>
          <w:rFonts w:ascii="TH SarabunPSK" w:hAnsi="TH SarabunPSK" w:cs="TH SarabunPSK"/>
          <w:sz w:val="32"/>
          <w:szCs w:val="32"/>
        </w:rPr>
      </w:pPr>
      <w:r w:rsidRPr="57920454">
        <w:rPr>
          <w:rFonts w:ascii="TH SarabunPSK" w:hAnsi="TH SarabunPSK" w:cs="TH SarabunPSK"/>
          <w:sz w:val="32"/>
          <w:szCs w:val="32"/>
        </w:rPr>
        <w:t>/nodemcu-esp8266-on-netpie/content/chapter1.html.</w:t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51CFE">
        <w:rPr>
          <w:rFonts w:ascii="TH SarabunPSK" w:hAnsi="TH SarabunPSK" w:cs="TH SarabunPSK"/>
          <w:sz w:val="32"/>
          <w:szCs w:val="32"/>
          <w:cs/>
        </w:rPr>
        <w:tab/>
      </w:r>
      <w:r w:rsidR="6681BCE9" w:rsidRPr="33F36F7A">
        <w:rPr>
          <w:rFonts w:ascii="TH SarabunPSK" w:hAnsi="TH SarabunPSK" w:cs="TH SarabunPSK"/>
          <w:color w:val="000000" w:themeColor="text1"/>
          <w:sz w:val="32"/>
          <w:szCs w:val="32"/>
        </w:rPr>
        <w:t>[3] บริษัท แฟ็คโตมาร์ท จำกัด : HC-SR04 Ultrasonic Distance Measuring Module</w:t>
      </w:r>
      <w:r w:rsidR="64415ECB" w:rsidRPr="5F12C3B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479B61DB" w:rsidRPr="165A776B">
        <w:rPr>
          <w:rFonts w:ascii="TH SarabunPSK" w:hAnsi="TH SarabunPSK" w:cs="TH SarabunPSK"/>
          <w:color w:val="000000" w:themeColor="text1"/>
          <w:sz w:val="32"/>
          <w:szCs w:val="32"/>
        </w:rPr>
        <w:t>[</w:t>
      </w:r>
      <w:r w:rsidR="6681BCE9" w:rsidRPr="33F36F7A">
        <w:rPr>
          <w:rFonts w:ascii="TH SarabunPSK" w:hAnsi="TH SarabunPSK" w:cs="TH SarabunPSK"/>
          <w:color w:val="000000" w:themeColor="text1"/>
          <w:sz w:val="32"/>
          <w:szCs w:val="32"/>
        </w:rPr>
        <w:t>ออนไลน์</w:t>
      </w:r>
      <w:r w:rsidR="2E0C229B" w:rsidRPr="5F12C3B4">
        <w:rPr>
          <w:rFonts w:ascii="TH SarabunPSK" w:hAnsi="TH SarabunPSK" w:cs="TH SarabunPSK"/>
          <w:color w:val="000000" w:themeColor="text1"/>
          <w:sz w:val="32"/>
          <w:szCs w:val="32"/>
        </w:rPr>
        <w:t>]</w:t>
      </w:r>
      <w:r w:rsidR="64415ECB" w:rsidRPr="5F12C3B4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 w:rsidR="6681BCE9" w:rsidRPr="33F36F7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6681BCE9" w:rsidRPr="33F36F7A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6681BCE9" w:rsidRPr="33F36F7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: </w:t>
      </w:r>
      <w:r w:rsidR="00870FCA" w:rsidRPr="00870FCA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>https://mall.factomart.com/what-is-ultrasonic-sensor</w:t>
      </w:r>
      <w:r w:rsidR="6681BCE9" w:rsidRPr="33F36F7A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>.</w:t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[4] Chonlatorn Kitsin M.5/1 No.4. : </w:t>
      </w:r>
      <w:r w:rsidR="0E37AEF2" w:rsidRPr="6CEA33B3">
        <w:rPr>
          <w:rFonts w:ascii="TH SarabunPSK" w:eastAsia="TH SarabunPSK" w:hAnsi="TH SarabunPSK" w:cs="TH SarabunPSK"/>
          <w:caps/>
          <w:color w:val="000000" w:themeColor="text1"/>
          <w:sz w:val="32"/>
          <w:szCs w:val="32"/>
        </w:rPr>
        <w:t xml:space="preserve">C310 HD 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Webcam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  <w:lang w:val="th"/>
        </w:rPr>
        <w:t xml:space="preserve"> 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[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  <w:lang w:val="th"/>
        </w:rPr>
        <w:t>ออนไลน์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]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  <w:lang w:val="th"/>
        </w:rPr>
        <w:t xml:space="preserve">. </w:t>
      </w:r>
      <w:r w:rsidR="0E37AEF2" w:rsidRPr="6CEA33B3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  <w:lang w:val="th"/>
        </w:rPr>
        <w:t xml:space="preserve"> </w:t>
      </w:r>
      <w:r w:rsidR="0E37AEF2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: http:</w:t>
      </w:r>
      <w:r w:rsidR="00851CFE" w:rsidRPr="00851CFE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 </w:t>
      </w:r>
      <w:r w:rsidR="00851CFE"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//chinna</w:t>
      </w:r>
    </w:p>
    <w:p w14:paraId="56B42979" w14:textId="6E37705E" w:rsidR="0E37AEF2" w:rsidRDefault="0E37AEF2" w:rsidP="6CEA33B3">
      <w:pPr>
        <w:jc w:val="both"/>
      </w:pPr>
      <w:r w:rsidRPr="6CEA33B3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patsassssy.blogspot.com/2018/11/blog-post_3.</w:t>
      </w:r>
    </w:p>
    <w:p w14:paraId="2586BF75" w14:textId="44A2CBAA" w:rsidR="6EB3990E" w:rsidRDefault="02339EF9" w:rsidP="2A7202D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71426219">
        <w:rPr>
          <w:rFonts w:ascii="TH SarabunPSK" w:hAnsi="TH SarabunPSK" w:cs="TH SarabunPSK"/>
          <w:sz w:val="32"/>
          <w:szCs w:val="32"/>
        </w:rPr>
        <w:t xml:space="preserve">[5] บริษัท ไอ เก็ต โซลูชั่น จำกัด : วงจรปรับแรงดันไฟ DC [ออนไลน์]. เข้าถึงได้จาก : </w:t>
      </w:r>
      <w:r w:rsidR="59A66B02" w:rsidRPr="5AF2B121">
        <w:rPr>
          <w:rFonts w:ascii="TH SarabunPSK" w:hAnsi="TH SarabunPSK" w:cs="TH SarabunPSK"/>
          <w:sz w:val="32"/>
          <w:szCs w:val="32"/>
        </w:rPr>
        <w:t>https://</w:t>
      </w:r>
      <w:r w:rsidR="46318584" w:rsidRPr="5AF2B121">
        <w:rPr>
          <w:rFonts w:ascii="TH SarabunPSK" w:hAnsi="TH SarabunPSK" w:cs="TH SarabunPSK"/>
          <w:sz w:val="32"/>
          <w:szCs w:val="32"/>
        </w:rPr>
        <w:t xml:space="preserve"> </w:t>
      </w:r>
      <w:r w:rsidR="00851CFE" w:rsidRPr="00870FCA">
        <w:rPr>
          <w:rFonts w:ascii="TH SarabunPSK" w:hAnsi="TH SarabunPSK" w:cs="TH SarabunPSK"/>
          <w:sz w:val="32"/>
          <w:szCs w:val="32"/>
        </w:rPr>
        <w:t>www.ige</w:t>
      </w:r>
    </w:p>
    <w:p w14:paraId="17B15135" w14:textId="5228E4F0" w:rsidR="6EB3990E" w:rsidRPr="00870FCA" w:rsidRDefault="00870FCA" w:rsidP="00870FC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70FCA">
        <w:rPr>
          <w:rFonts w:ascii="TH SarabunPSK" w:hAnsi="TH SarabunPSK" w:cs="TH SarabunPSK"/>
          <w:sz w:val="32"/>
          <w:szCs w:val="32"/>
        </w:rPr>
        <w:t>tsolarcell.com/category/26/วงจร-แปลงแรงดันไฟ-step-up-step-down</w:t>
      </w:r>
      <w:r w:rsidR="46318584" w:rsidRPr="6D62B3E9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51CFE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7D437C2C" w:rsidRPr="28A89D77">
        <w:rPr>
          <w:rFonts w:ascii="TH SarabunPSK" w:hAnsi="TH SarabunPSK" w:cs="TH SarabunPSK"/>
          <w:color w:val="000000" w:themeColor="text1"/>
          <w:sz w:val="32"/>
          <w:szCs w:val="32"/>
        </w:rPr>
        <w:t>[6] ไมตรี วรวุฒิจรรยากุล : มอเตอร์ 12V DC</w:t>
      </w:r>
      <w:r w:rsidR="7D437C2C" w:rsidRPr="28A89D77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 xml:space="preserve"> [ออนไลน์]. </w:t>
      </w:r>
      <w:r w:rsidR="7D437C2C" w:rsidRPr="28A89D77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7D437C2C" w:rsidRPr="28A89D77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 xml:space="preserve"> :</w:t>
      </w:r>
      <w:r w:rsidR="7D437C2C" w:rsidRPr="28A89D7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7D437C2C" w:rsidRPr="28A89D77">
        <w:rPr>
          <w:rFonts w:ascii="TH SarabunPSK" w:hAnsi="TH SarabunPSK" w:cs="TH SarabunPSK"/>
          <w:sz w:val="32"/>
          <w:szCs w:val="32"/>
        </w:rPr>
        <w:t>https://www.prd</w:t>
      </w:r>
      <w:r w:rsidR="4CF51EBA" w:rsidRPr="08D9136E">
        <w:rPr>
          <w:rFonts w:ascii="TH SarabunPSK" w:hAnsi="TH SarabunPSK" w:cs="TH SarabunPSK"/>
          <w:sz w:val="32"/>
          <w:szCs w:val="32"/>
        </w:rPr>
        <w:t>.go</w:t>
      </w:r>
      <w:r w:rsidR="00851CFE" w:rsidRPr="28A89D77">
        <w:rPr>
          <w:rFonts w:ascii="TH SarabunPSK" w:hAnsi="TH SarabunPSK" w:cs="TH SarabunPSK"/>
          <w:sz w:val="32"/>
          <w:szCs w:val="32"/>
        </w:rPr>
        <w:t>.th/th/</w:t>
      </w:r>
    </w:p>
    <w:p w14:paraId="1811FDF4" w14:textId="77777777" w:rsidR="00851CFE" w:rsidRDefault="7D437C2C" w:rsidP="00870FCA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28A89D77">
        <w:rPr>
          <w:rFonts w:ascii="TH SarabunPSK" w:hAnsi="TH SarabunPSK" w:cs="TH SarabunPSK"/>
          <w:sz w:val="32"/>
          <w:szCs w:val="32"/>
        </w:rPr>
        <w:t>file/get/file/20210729d41d8cd98f00b204e9800998ecf8427e140258.pdf</w:t>
      </w:r>
      <w:r w:rsidRPr="28A89D77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>.</w:t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006F3E80" w14:textId="646ECBE3" w:rsidR="00163F87" w:rsidRPr="00851CFE" w:rsidDel="00F25E6B" w:rsidRDefault="00851CFE" w:rsidP="5BE69007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="7D437C2C" w:rsidRPr="00967D62">
        <w:rPr>
          <w:rFonts w:ascii="TH SarabunPSK" w:hAnsi="TH SarabunPSK" w:cs="TH SarabunPSK"/>
          <w:sz w:val="32"/>
          <w:szCs w:val="32"/>
        </w:rPr>
        <w:t xml:space="preserve">[7] </w:t>
      </w:r>
      <w:r w:rsidR="006B1279" w:rsidRPr="00967D62">
        <w:rPr>
          <w:rFonts w:ascii="TH SarabunPSK" w:hAnsi="TH SarabunPSK" w:cs="TH SarabunPSK"/>
          <w:sz w:val="32"/>
          <w:szCs w:val="32"/>
        </w:rPr>
        <w:t>Hundeshagen Digital Media</w:t>
      </w:r>
      <w:r w:rsidR="51B34B60" w:rsidRPr="00967D62">
        <w:rPr>
          <w:rFonts w:ascii="TH SarabunPSK" w:hAnsi="TH SarabunPSK" w:cs="TH SarabunPSK"/>
          <w:sz w:val="32"/>
          <w:szCs w:val="32"/>
        </w:rPr>
        <w:t xml:space="preserve"> :</w:t>
      </w:r>
      <w:r w:rsidR="006B1279" w:rsidRPr="00967D62">
        <w:rPr>
          <w:rFonts w:ascii="TH SarabunPSK" w:hAnsi="TH SarabunPSK" w:cs="TH SarabunPSK"/>
          <w:sz w:val="32"/>
          <w:szCs w:val="32"/>
        </w:rPr>
        <w:t xml:space="preserve"> </w:t>
      </w:r>
      <w:r w:rsidR="006B1279" w:rsidRPr="00967D62">
        <w:rPr>
          <w:rFonts w:ascii="TH SarabunPSK" w:hAnsi="TH SarabunPSK" w:cs="TH SarabunPSK"/>
          <w:color w:val="000000" w:themeColor="text1"/>
          <w:sz w:val="32"/>
          <w:szCs w:val="32"/>
        </w:rPr>
        <w:t>Infrared Sensor / IR Sensor</w:t>
      </w:r>
      <w:r w:rsidR="006B1279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 xml:space="preserve"> </w:t>
      </w:r>
      <w:r w:rsidR="6F17641E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>[</w:t>
      </w:r>
      <w:r w:rsidR="006B1279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  <w:cs/>
        </w:rPr>
        <w:t>ออนไลน์</w:t>
      </w:r>
      <w:r w:rsidR="0CD4DC0F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  <w:cs/>
        </w:rPr>
        <w:t>]</w:t>
      </w:r>
      <w:r w:rsidR="006B1279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  <w:cs/>
        </w:rPr>
        <w:t xml:space="preserve">. </w:t>
      </w:r>
      <w:r w:rsidR="00C5A4E5" w:rsidRPr="7C13B7C7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006B1279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  <w:cs/>
        </w:rPr>
        <w:t xml:space="preserve"> </w:t>
      </w:r>
      <w:r w:rsidR="006B1279" w:rsidRPr="00967D62">
        <w:rPr>
          <w:rFonts w:ascii="TH SarabunPSK" w:eastAsia="Angsana New" w:hAnsi="TH SarabunPSK" w:cs="TH SarabunPSK"/>
          <w:color w:val="000000" w:themeColor="text1"/>
          <w:sz w:val="32"/>
          <w:szCs w:val="32"/>
        </w:rPr>
        <w:t>:</w:t>
      </w:r>
      <w:r w:rsidR="006B1279" w:rsidRPr="00967D6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870FCA" w:rsidRPr="00870FCA">
        <w:rPr>
          <w:rFonts w:ascii="TH SarabunPSK" w:hAnsi="TH SarabunPSK" w:cs="TH SarabunPSK"/>
          <w:color w:val="000000" w:themeColor="text1"/>
          <w:sz w:val="32"/>
          <w:szCs w:val="32"/>
        </w:rPr>
        <w:t>https://th.jf-parede.pt/what-is-an-ir-sensor</w:t>
      </w:r>
      <w:r w:rsidR="006B1279" w:rsidRPr="00967D62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870FC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447A8435" w:rsidRPr="00967D62">
        <w:rPr>
          <w:rFonts w:ascii="TH SarabunPSK" w:hAnsi="TH SarabunPSK" w:cs="TH SarabunPSK"/>
          <w:sz w:val="32"/>
          <w:szCs w:val="32"/>
        </w:rPr>
        <w:t xml:space="preserve">[8] </w:t>
      </w:r>
      <w:r w:rsidR="00163F87" w:rsidRPr="00967D62">
        <w:rPr>
          <w:rFonts w:ascii="TH SarabunPSK" w:hAnsi="TH SarabunPSK" w:cs="TH SarabunPSK"/>
          <w:sz w:val="32"/>
          <w:szCs w:val="32"/>
        </w:rPr>
        <w:t>muneela</w:t>
      </w:r>
      <w:r w:rsidR="3F3CE0DA" w:rsidRPr="00967D62">
        <w:rPr>
          <w:rFonts w:ascii="TH SarabunPSK" w:hAnsi="TH SarabunPSK" w:cs="TH SarabunPSK"/>
          <w:sz w:val="32"/>
          <w:szCs w:val="32"/>
        </w:rPr>
        <w:t xml:space="preserve"> :</w:t>
      </w:r>
      <w:r w:rsidR="00163F87" w:rsidRPr="00967D62">
        <w:rPr>
          <w:rFonts w:ascii="TH SarabunPSK" w:hAnsi="TH SarabunPSK" w:cs="TH SarabunPSK"/>
          <w:sz w:val="32"/>
          <w:szCs w:val="32"/>
        </w:rPr>
        <w:t xml:space="preserve"> Image Processing </w:t>
      </w:r>
      <w:r w:rsidR="2B22A061" w:rsidRPr="00967D62">
        <w:rPr>
          <w:rFonts w:ascii="TH SarabunPSK" w:hAnsi="TH SarabunPSK" w:cs="TH SarabunPSK"/>
          <w:sz w:val="32"/>
          <w:szCs w:val="32"/>
        </w:rPr>
        <w:t>[</w:t>
      </w:r>
      <w:r w:rsidR="00163F87" w:rsidRPr="00967D62">
        <w:rPr>
          <w:rFonts w:ascii="TH SarabunPSK" w:hAnsi="TH SarabunPSK" w:cs="TH SarabunPSK"/>
          <w:sz w:val="32"/>
          <w:szCs w:val="32"/>
          <w:cs/>
        </w:rPr>
        <w:t>ออนไลน์</w:t>
      </w:r>
      <w:r w:rsidR="31563193" w:rsidRPr="00967D62">
        <w:rPr>
          <w:rFonts w:ascii="TH SarabunPSK" w:hAnsi="TH SarabunPSK" w:cs="TH SarabunPSK"/>
          <w:sz w:val="32"/>
          <w:szCs w:val="32"/>
          <w:cs/>
        </w:rPr>
        <w:t>]</w:t>
      </w:r>
      <w:r w:rsidR="00163F87" w:rsidRPr="00967D62">
        <w:rPr>
          <w:rFonts w:ascii="TH SarabunPSK" w:hAnsi="TH SarabunPSK" w:cs="TH SarabunPSK"/>
          <w:sz w:val="32"/>
          <w:szCs w:val="32"/>
          <w:cs/>
        </w:rPr>
        <w:t>.</w:t>
      </w:r>
      <w:r w:rsidR="00163F87" w:rsidRPr="00967D62">
        <w:rPr>
          <w:rFonts w:ascii="TH SarabunPSK" w:hAnsi="TH SarabunPSK" w:cs="TH SarabunPSK"/>
          <w:sz w:val="32"/>
          <w:szCs w:val="32"/>
        </w:rPr>
        <w:t xml:space="preserve"> </w:t>
      </w:r>
      <w:r w:rsidR="1C4FD034" w:rsidRPr="50A7E4BA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00163F87" w:rsidRPr="00967D62">
        <w:rPr>
          <w:rFonts w:ascii="TH SarabunPSK" w:hAnsi="TH SarabunPSK" w:cs="TH SarabunPSK"/>
          <w:sz w:val="32"/>
          <w:szCs w:val="32"/>
          <w:cs/>
        </w:rPr>
        <w:t xml:space="preserve"> :</w:t>
      </w:r>
      <w:r w:rsidR="00163F87" w:rsidRPr="00967D62">
        <w:rPr>
          <w:rFonts w:ascii="TH SarabunPSK" w:hAnsi="TH SarabunPSK" w:cs="TH SarabunPSK"/>
          <w:sz w:val="32"/>
          <w:szCs w:val="32"/>
        </w:rPr>
        <w:t xml:space="preserve"> https://www.mindphp.</w:t>
      </w:r>
      <w:r w:rsidR="46C0FF2A" w:rsidRPr="439219C5">
        <w:rPr>
          <w:rFonts w:ascii="TH SarabunPSK" w:hAnsi="TH SarabunPSK" w:cs="TH SarabunPSK"/>
          <w:sz w:val="32"/>
          <w:szCs w:val="32"/>
        </w:rPr>
        <w:t xml:space="preserve"> co</w:t>
      </w:r>
      <w:r w:rsidRPr="00851CFE">
        <w:rPr>
          <w:rFonts w:ascii="TH SarabunPSK" w:hAnsi="TH SarabunPSK" w:cs="TH SarabunPSK"/>
          <w:sz w:val="32"/>
          <w:szCs w:val="32"/>
        </w:rPr>
        <w:t xml:space="preserve"> </w:t>
      </w:r>
      <w:r w:rsidRPr="00967D62">
        <w:rPr>
          <w:rFonts w:ascii="TH SarabunPSK" w:hAnsi="TH SarabunPSK" w:cs="TH SarabunPSK"/>
          <w:sz w:val="32"/>
          <w:szCs w:val="32"/>
        </w:rPr>
        <w:t>m/</w:t>
      </w:r>
      <w:r w:rsidRPr="00967D62">
        <w:rPr>
          <w:rFonts w:ascii="TH SarabunPSK" w:hAnsi="TH SarabunPSK" w:cs="TH SarabunPSK"/>
          <w:sz w:val="32"/>
          <w:szCs w:val="32"/>
          <w:cs/>
        </w:rPr>
        <w:t>คู่มือ/</w:t>
      </w:r>
      <w:r w:rsidRPr="00967D62">
        <w:rPr>
          <w:rFonts w:ascii="TH SarabunPSK" w:hAnsi="TH SarabunPSK" w:cs="TH SarabunPSK"/>
          <w:sz w:val="32"/>
          <w:szCs w:val="32"/>
        </w:rPr>
        <w:t>73-</w:t>
      </w:r>
      <w:r w:rsidRPr="00967D62">
        <w:rPr>
          <w:rFonts w:ascii="TH SarabunPSK" w:hAnsi="TH SarabunPSK" w:cs="TH SarabunPSK"/>
          <w:sz w:val="32"/>
          <w:szCs w:val="32"/>
          <w:cs/>
        </w:rPr>
        <w:t>คืออะไร</w:t>
      </w:r>
      <w:r w:rsidR="00163F87" w:rsidRPr="00967D62">
        <w:rPr>
          <w:rFonts w:ascii="TH SarabunPSK" w:hAnsi="TH SarabunPSK" w:cs="TH SarabunPSK"/>
          <w:sz w:val="32"/>
          <w:szCs w:val="32"/>
          <w:cs/>
        </w:rPr>
        <w:t>/</w:t>
      </w:r>
      <w:r w:rsidR="00163F87" w:rsidRPr="00967D62">
        <w:rPr>
          <w:rFonts w:ascii="TH SarabunPSK" w:hAnsi="TH SarabunPSK" w:cs="TH SarabunPSK"/>
          <w:sz w:val="32"/>
          <w:szCs w:val="32"/>
        </w:rPr>
        <w:t>6595-image-processing-</w:t>
      </w:r>
      <w:r w:rsidR="00163F87" w:rsidRPr="00967D62">
        <w:rPr>
          <w:rFonts w:ascii="TH SarabunPSK" w:hAnsi="TH SarabunPSK" w:cs="TH SarabunPSK"/>
          <w:sz w:val="32"/>
          <w:szCs w:val="32"/>
          <w:cs/>
        </w:rPr>
        <w:t>คืออะไร.</w:t>
      </w:r>
      <w:r w:rsidR="00163F87" w:rsidRPr="00967D62">
        <w:rPr>
          <w:rFonts w:ascii="TH SarabunPSK" w:hAnsi="TH SarabunPSK" w:cs="TH SarabunPSK"/>
          <w:sz w:val="32"/>
          <w:szCs w:val="32"/>
        </w:rPr>
        <w:t>html</w:t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 w:rsidR="00870FCA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E194E60" w14:textId="529F5814" w:rsidR="00870FCA" w:rsidRDefault="7C8386F3" w:rsidP="00870FCA">
      <w:pPr>
        <w:rPr>
          <w:rFonts w:ascii="TH SarabunPSK" w:hAnsi="TH SarabunPSK" w:cs="TH SarabunPSK"/>
          <w:sz w:val="32"/>
          <w:szCs w:val="32"/>
        </w:rPr>
      </w:pPr>
      <w:r w:rsidRPr="343B98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248A0">
        <w:tab/>
      </w:r>
      <w:r w:rsidR="5BD2FB77" w:rsidRPr="425D5BF2">
        <w:rPr>
          <w:rFonts w:ascii="TH SarabunPSK" w:hAnsi="TH SarabunPSK" w:cs="TH SarabunPSK"/>
          <w:sz w:val="32"/>
          <w:szCs w:val="32"/>
        </w:rPr>
        <w:t>[</w:t>
      </w:r>
      <w:r w:rsidR="00F25E6B">
        <w:rPr>
          <w:rFonts w:ascii="TH SarabunPSK" w:hAnsi="TH SarabunPSK" w:cs="TH SarabunPSK"/>
          <w:sz w:val="32"/>
          <w:szCs w:val="32"/>
        </w:rPr>
        <w:t>9]</w:t>
      </w:r>
      <w:r w:rsidR="00A91720">
        <w:rPr>
          <w:rFonts w:ascii="TH SarabunPSK" w:hAnsi="TH SarabunPSK" w:cs="TH SarabunPSK"/>
          <w:sz w:val="32"/>
          <w:szCs w:val="32"/>
        </w:rPr>
        <w:t xml:space="preserve"> PSP TECH</w:t>
      </w:r>
      <w:r w:rsidR="4E2008FB" w:rsidRPr="193EE7D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4E2008FB" w:rsidRPr="18EC100A">
        <w:rPr>
          <w:rFonts w:ascii="TH SarabunPSK" w:eastAsia="TH SarabunPSK" w:hAnsi="TH SarabunPSK" w:cs="TH SarabunPSK"/>
          <w:sz w:val="32"/>
          <w:szCs w:val="32"/>
        </w:rPr>
        <w:t xml:space="preserve">: </w:t>
      </w:r>
      <w:r w:rsidR="00870FCA" w:rsidRPr="00870FCA">
        <w:rPr>
          <w:rFonts w:ascii="TH SarabunPSK" w:hAnsi="TH SarabunPSK" w:cs="TH SarabunPSK"/>
          <w:sz w:val="32"/>
          <w:szCs w:val="32"/>
          <w:cs/>
        </w:rPr>
        <w:t>ระบบ เครือข่ายไร้สาย</w:t>
      </w:r>
      <w:r w:rsidR="4E2008FB" w:rsidRPr="425D5BF2">
        <w:rPr>
          <w:rFonts w:ascii="TH SarabunPSK" w:hAnsi="TH SarabunPSK" w:cs="TH SarabunPSK"/>
          <w:sz w:val="32"/>
          <w:szCs w:val="32"/>
        </w:rPr>
        <w:t xml:space="preserve"> </w:t>
      </w:r>
      <w:r w:rsidR="04804BE5" w:rsidRPr="425D5BF2">
        <w:rPr>
          <w:rFonts w:ascii="TH SarabunPSK" w:hAnsi="TH SarabunPSK" w:cs="TH SarabunPSK"/>
          <w:sz w:val="32"/>
          <w:szCs w:val="32"/>
        </w:rPr>
        <w:t xml:space="preserve">[ออนไลน์]. </w:t>
      </w:r>
      <w:r w:rsidR="04804BE5" w:rsidRPr="7A4E4E7B">
        <w:rPr>
          <w:rFonts w:ascii="TH SarabunPSK" w:eastAsia="TH SarabunPSK" w:hAnsi="TH SarabunPSK" w:cs="TH SarabunPSK"/>
          <w:sz w:val="32"/>
          <w:szCs w:val="32"/>
          <w:lang w:val="th"/>
        </w:rPr>
        <w:t>เข้าถึงได้จาก</w:t>
      </w:r>
      <w:r w:rsidR="04804BE5" w:rsidRPr="425D5BF2">
        <w:rPr>
          <w:rFonts w:ascii="TH SarabunPSK" w:hAnsi="TH SarabunPSK" w:cs="TH SarabunPSK"/>
          <w:sz w:val="32"/>
          <w:szCs w:val="32"/>
        </w:rPr>
        <w:t xml:space="preserve"> : </w:t>
      </w:r>
      <w:r w:rsidR="00870FCA" w:rsidRPr="00DD050F">
        <w:rPr>
          <w:rFonts w:ascii="TH SarabunPSK" w:hAnsi="TH SarabunPSK" w:cs="TH SarabunPSK"/>
          <w:sz w:val="32"/>
          <w:szCs w:val="32"/>
        </w:rPr>
        <w:t>http://www.psptech</w:t>
      </w:r>
      <w:r w:rsidR="00870FCA">
        <w:rPr>
          <w:rFonts w:ascii="TH SarabunPSK" w:hAnsi="TH SarabunPSK" w:cs="TH SarabunPSK"/>
          <w:sz w:val="32"/>
          <w:szCs w:val="32"/>
        </w:rPr>
        <w:t>.</w:t>
      </w:r>
      <w:r w:rsidR="0075328D" w:rsidRPr="00DD050F">
        <w:rPr>
          <w:rFonts w:ascii="TH SarabunPSK" w:hAnsi="TH SarabunPSK" w:cs="TH SarabunPSK"/>
          <w:sz w:val="32"/>
          <w:szCs w:val="32"/>
        </w:rPr>
        <w:t>co.th</w:t>
      </w:r>
    </w:p>
    <w:p w14:paraId="266EDD3D" w14:textId="451ADFCD" w:rsidR="00870FCA" w:rsidRDefault="00870FCA" w:rsidP="00870FCA">
      <w:pPr>
        <w:rPr>
          <w:rFonts w:ascii="TH SarabunPSK" w:hAnsi="TH SarabunPSK" w:cs="TH SarabunPSK"/>
          <w:sz w:val="32"/>
          <w:szCs w:val="32"/>
        </w:rPr>
      </w:pPr>
      <w:r w:rsidRPr="00DD050F">
        <w:rPr>
          <w:rFonts w:ascii="TH SarabunPSK" w:hAnsi="TH SarabunPSK" w:cs="TH SarabunPSK"/>
          <w:sz w:val="32"/>
          <w:szCs w:val="32"/>
        </w:rPr>
        <w:t>/wireless</w:t>
      </w:r>
    </w:p>
    <w:p w14:paraId="209AD880" w14:textId="062A3445" w:rsidR="00870FCA" w:rsidRDefault="00870FCA" w:rsidP="00870FCA">
      <w:pPr>
        <w:rPr>
          <w:rFonts w:ascii="TH SarabunPSK" w:hAnsi="TH SarabunPSK" w:cs="TH SarabunPSK"/>
          <w:sz w:val="32"/>
          <w:szCs w:val="32"/>
        </w:rPr>
      </w:pPr>
    </w:p>
    <w:p w14:paraId="7CC25A5C" w14:textId="6F7064EA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042821CE" w14:textId="77777777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433C2DAC" w14:textId="77777777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7F9E8835" w14:textId="77777777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42863914" w14:textId="77777777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05807CF7" w14:textId="77777777" w:rsidR="00F25E6B" w:rsidRDefault="00F25E6B" w:rsidP="00DD050F">
      <w:pPr>
        <w:rPr>
          <w:rFonts w:ascii="TH SarabunPSK" w:hAnsi="TH SarabunPSK" w:cs="TH SarabunPSK"/>
          <w:sz w:val="32"/>
          <w:szCs w:val="32"/>
        </w:rPr>
      </w:pPr>
    </w:p>
    <w:p w14:paraId="2EDAD328" w14:textId="77777777" w:rsidR="00F25E6B" w:rsidRDefault="00F25E6B" w:rsidP="00DD050F">
      <w:pPr>
        <w:rPr>
          <w:rFonts w:ascii="TH SarabunPSK" w:hAnsi="TH SarabunPSK" w:cs="TH SarabunPSK"/>
          <w:sz w:val="32"/>
          <w:szCs w:val="32"/>
        </w:rPr>
      </w:pPr>
    </w:p>
    <w:p w14:paraId="74B9DEC2" w14:textId="77777777" w:rsidR="00870FCA" w:rsidRDefault="00870FCA" w:rsidP="00DD050F">
      <w:pPr>
        <w:rPr>
          <w:rFonts w:ascii="TH SarabunPSK" w:hAnsi="TH SarabunPSK" w:cs="TH SarabunPSK"/>
          <w:sz w:val="32"/>
          <w:szCs w:val="32"/>
        </w:rPr>
      </w:pPr>
    </w:p>
    <w:p w14:paraId="7F0C72A7" w14:textId="77777777" w:rsidR="00C0209E" w:rsidRDefault="00C0209E" w:rsidP="00A767B3">
      <w:pPr>
        <w:rPr>
          <w:rFonts w:ascii="TH SarabunPSK" w:hAnsi="TH SarabunPSK" w:cs="TH SarabunPSK"/>
          <w:sz w:val="32"/>
          <w:szCs w:val="32"/>
        </w:rPr>
      </w:pPr>
    </w:p>
    <w:p w14:paraId="3C91B9B9" w14:textId="77777777" w:rsidR="00870FCA" w:rsidRPr="009B143C" w:rsidRDefault="00870FCA" w:rsidP="00A767B3">
      <w:pPr>
        <w:rPr>
          <w:rFonts w:ascii="TH SarabunPSK" w:hAnsi="TH SarabunPSK" w:cs="TH SarabunPSK"/>
          <w:sz w:val="32"/>
          <w:szCs w:val="32"/>
        </w:rPr>
      </w:pPr>
    </w:p>
    <w:p w14:paraId="356C18A9" w14:textId="034519D4" w:rsidR="00CD360A" w:rsidRDefault="00761B34" w:rsidP="00870FCA">
      <w:pPr>
        <w:pStyle w:val="ListParagraph"/>
        <w:numPr>
          <w:ilvl w:val="0"/>
          <w:numId w:val="8"/>
        </w:numPr>
        <w:ind w:left="357" w:hanging="357"/>
        <w:rPr>
          <w:rFonts w:ascii="TH SarabunPSK" w:hAnsi="TH SarabunPSK" w:cs="TH SarabunPSK"/>
          <w:sz w:val="32"/>
          <w:szCs w:val="32"/>
        </w:rPr>
      </w:pPr>
      <w:r w:rsidRPr="009B143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ภาคผนว</w:t>
      </w:r>
      <w:r w:rsidR="00974B5F" w:rsidRPr="009B143C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bookmarkEnd w:id="1"/>
    </w:p>
    <w:p w14:paraId="7685A85A" w14:textId="77777777" w:rsidR="00705A49" w:rsidRPr="00705A49" w:rsidRDefault="00705A49" w:rsidP="00705A49">
      <w:pPr>
        <w:ind w:left="720"/>
        <w:rPr>
          <w:rFonts w:ascii="TH SarabunPSK" w:hAnsi="TH SarabunPSK" w:cs="TH SarabunPSK"/>
          <w:sz w:val="32"/>
          <w:szCs w:val="32"/>
        </w:rPr>
      </w:pPr>
    </w:p>
    <w:p w14:paraId="14908ED4" w14:textId="3770AE7D" w:rsidR="004163AF" w:rsidRDefault="00AB1CA9" w:rsidP="00705A4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E2B19F" wp14:editId="3DFF2D96">
            <wp:extent cx="4294129" cy="2259117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29" cy="22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40A" w14:textId="77777777" w:rsidR="00D65A6C" w:rsidRDefault="00D65A6C" w:rsidP="00D65A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C34EB1" w14:textId="59473B1C" w:rsidR="00CB2632" w:rsidRPr="00D65A6C" w:rsidRDefault="00BC7F6D" w:rsidP="00705A49">
      <w:pPr>
        <w:jc w:val="center"/>
        <w:rPr>
          <w:rFonts w:ascii="TH SarabunPSK" w:hAnsi="TH SarabunPSK" w:cs="TH SarabunPSK"/>
          <w:sz w:val="32"/>
          <w:szCs w:val="32"/>
        </w:rPr>
      </w:pPr>
      <w:r w:rsidRPr="00D65A6C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14-1</w:t>
      </w:r>
      <w:r w:rsidRPr="00D65A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65A6C">
        <w:rPr>
          <w:rFonts w:ascii="TH SarabunPSK" w:hAnsi="TH SarabunPSK" w:cs="TH SarabunPSK"/>
          <w:sz w:val="32"/>
          <w:szCs w:val="32"/>
        </w:rPr>
        <w:t xml:space="preserve">Block Diagram </w:t>
      </w:r>
      <w:r w:rsidRPr="00D65A6C">
        <w:rPr>
          <w:rFonts w:ascii="TH SarabunPSK" w:hAnsi="TH SarabunPSK" w:cs="TH SarabunPSK" w:hint="cs"/>
          <w:sz w:val="32"/>
          <w:szCs w:val="32"/>
          <w:cs/>
        </w:rPr>
        <w:t>การทำงาน</w:t>
      </w:r>
    </w:p>
    <w:p w14:paraId="4A191433" w14:textId="5F9492AB" w:rsidR="005D2F66" w:rsidRDefault="005D2F66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205731C9" w14:textId="77777777" w:rsidR="00C32AC5" w:rsidRDefault="00C32AC5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503D25F9" w14:textId="77777777" w:rsidR="00C32AC5" w:rsidRDefault="00C32AC5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766A23DD" w14:textId="77777777" w:rsidR="00C32AC5" w:rsidRDefault="00C32AC5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1D1D5A56" w14:textId="77777777" w:rsidR="00C32AC5" w:rsidRDefault="00C32AC5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78360298" w14:textId="77777777" w:rsidR="00C32AC5" w:rsidRDefault="00C32AC5" w:rsidP="00C32AC5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4C576C" wp14:editId="6BC2B980">
            <wp:extent cx="5120848" cy="2250219"/>
            <wp:effectExtent l="0" t="0" r="3810" b="0"/>
            <wp:docPr id="1118742306" name="Picture 111874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33" cy="225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7CDA" w14:textId="77777777" w:rsidR="00C32AC5" w:rsidRDefault="00C32AC5" w:rsidP="00C32AC5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5D89157" w14:textId="0F73634A" w:rsidR="00C32AC5" w:rsidRPr="009B143C" w:rsidRDefault="00C32AC5" w:rsidP="00C32AC5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 w:rsidRPr="00BC7F6D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14-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โครงสร้างของซอฟต์แวร์ </w:t>
      </w:r>
      <w:r>
        <w:rPr>
          <w:rFonts w:ascii="TH SarabunPSK" w:hAnsi="TH SarabunPSK" w:cs="TH SarabunPSK"/>
          <w:sz w:val="32"/>
          <w:szCs w:val="32"/>
        </w:rPr>
        <w:t>ROS</w:t>
      </w:r>
    </w:p>
    <w:p w14:paraId="318C594E" w14:textId="77777777" w:rsidR="00C32AC5" w:rsidRDefault="00C32AC5" w:rsidP="00BC7F6D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00886514" w14:textId="77777777" w:rsidR="00C32AC5" w:rsidRPr="00C32AC5" w:rsidRDefault="00C32AC5" w:rsidP="00C32AC5">
      <w:pPr>
        <w:rPr>
          <w:rFonts w:ascii="TH SarabunPSK" w:hAnsi="TH SarabunPSK" w:cs="TH SarabunPSK"/>
          <w:sz w:val="32"/>
          <w:szCs w:val="32"/>
          <w:cs/>
        </w:rPr>
      </w:pPr>
    </w:p>
    <w:bookmarkEnd w:id="2"/>
    <w:p w14:paraId="55BC58B4" w14:textId="41921A85" w:rsidR="007B2C58" w:rsidRDefault="00CB0E01" w:rsidP="00CB0E0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33B69B" wp14:editId="1A85AF52">
            <wp:extent cx="2845276" cy="2275203"/>
            <wp:effectExtent l="0" t="0" r="0" b="0"/>
            <wp:docPr id="1971209854" name="Picture 1971209854">
              <a:extLst xmlns:a="http://schemas.openxmlformats.org/drawingml/2006/main">
                <a:ext uri="{FF2B5EF4-FFF2-40B4-BE49-F238E27FC236}">
                  <a16:creationId xmlns:a16="http://schemas.microsoft.com/office/drawing/2014/main" id="{A36FBC85-357C-64E5-887E-D55F286EAE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36FBC85-357C-64E5-887E-D55F286EAE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276" cy="22752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567E6" w14:textId="77777777" w:rsidR="00CB0E01" w:rsidRPr="00CB0E01" w:rsidRDefault="00CB0E01" w:rsidP="00CB0E0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48880A" w14:textId="366B4444" w:rsidR="00874C2A" w:rsidRDefault="00BC7F6D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 w:rsidRPr="00BC7F6D">
        <w:rPr>
          <w:rFonts w:ascii="TH SarabunPSK" w:hAnsi="TH SarabunPSK" w:cs="TH SarabunPSK"/>
          <w:b/>
          <w:bCs/>
          <w:sz w:val="32"/>
          <w:szCs w:val="32"/>
          <w:cs/>
        </w:rPr>
        <w:t>ภาพที่ 14-</w:t>
      </w:r>
      <w:r w:rsidR="00C32AC5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E526F" w:rsidRPr="00874C2A">
        <w:rPr>
          <w:rFonts w:ascii="TH SarabunPSK" w:hAnsi="TH SarabunPSK" w:cs="TH SarabunPSK" w:hint="cs"/>
          <w:sz w:val="32"/>
          <w:szCs w:val="32"/>
        </w:rPr>
        <w:t xml:space="preserve"> ATR 100 </w:t>
      </w:r>
      <w:r w:rsidR="007E526F" w:rsidRPr="00874C2A">
        <w:rPr>
          <w:rFonts w:ascii="TH SarabunPSK" w:hAnsi="TH SarabunPSK" w:cs="TH SarabunPSK" w:hint="cs"/>
          <w:sz w:val="32"/>
          <w:szCs w:val="32"/>
          <w:cs/>
        </w:rPr>
        <w:t>(</w:t>
      </w:r>
      <w:r w:rsidR="007E526F" w:rsidRPr="00874C2A">
        <w:rPr>
          <w:rFonts w:ascii="TH SarabunPSK" w:hAnsi="TH SarabunPSK" w:cs="TH SarabunPSK" w:hint="cs"/>
          <w:sz w:val="32"/>
          <w:szCs w:val="32"/>
        </w:rPr>
        <w:t>Smart Delivery Robot</w:t>
      </w:r>
      <w:r w:rsidR="007E526F" w:rsidRPr="00874C2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5079049" w14:textId="77777777" w:rsidR="00C32AC5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90D67D" w14:textId="77777777" w:rsidR="00C32AC5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3E00EE4" w14:textId="77777777" w:rsidR="00C32AC5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A0E45B1" w14:textId="77777777" w:rsidR="00C32AC5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14C19BB" w14:textId="77777777" w:rsidR="00C32AC5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8EF0594" w14:textId="77777777" w:rsidR="00C32AC5" w:rsidRPr="00BC7F6D" w:rsidRDefault="00C32AC5" w:rsidP="00D65A6C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848004" w14:textId="16F14934" w:rsidR="00D32353" w:rsidRDefault="00CB0E01" w:rsidP="00CB0E01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EC6D972" wp14:editId="7126FAC3">
                <wp:simplePos x="0" y="0"/>
                <wp:positionH relativeFrom="column">
                  <wp:posOffset>1958340</wp:posOffset>
                </wp:positionH>
                <wp:positionV relativeFrom="paragraph">
                  <wp:posOffset>0</wp:posOffset>
                </wp:positionV>
                <wp:extent cx="1709691" cy="1726961"/>
                <wp:effectExtent l="0" t="0" r="5080" b="6985"/>
                <wp:wrapTopAndBottom/>
                <wp:docPr id="245763112" name="Rectangle 245763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691" cy="1726961"/>
                        </a:xfrm>
                        <a:prstGeom prst="rect">
                          <a:avLst/>
                        </a:prstGeom>
                        <a:blipFill rotWithShape="1">
                          <a:blip r:embed="rId19"/>
                          <a:srcRect/>
                          <a:stretch>
                            <a:fillRect t="-6000" b="-6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2">
                            <a:shade val="80000"/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dk2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 xmlns:w16du="http://schemas.microsoft.com/office/word/2023/wordml/word16du">
            <w:pict w14:anchorId="6D07B244">
              <v:rect id="สี่เหลี่ยมผืนผ้า 245763112" style="position:absolute;margin-left:154.2pt;margin-top:0;width:134.6pt;height:136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6" stroked="f" strokeweight="1pt" w14:anchorId="383A47A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">
                <v:fill type="frame" o:title="" recolor="t" rotate="t" r:id="rId20"/>
                <w10:wrap type="topAndBottom"/>
              </v:rect>
            </w:pict>
          </mc:Fallback>
        </mc:AlternateContent>
      </w:r>
    </w:p>
    <w:p w14:paraId="76FC6EE7" w14:textId="160BE9B7" w:rsidR="007E526F" w:rsidRDefault="00BC7F6D" w:rsidP="00E81CCB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 w:rsidRPr="00BC7F6D">
        <w:rPr>
          <w:rFonts w:ascii="TH SarabunPSK" w:hAnsi="TH SarabunPSK" w:cs="TH SarabunPSK"/>
          <w:b/>
          <w:bCs/>
          <w:sz w:val="32"/>
          <w:szCs w:val="32"/>
          <w:cs/>
        </w:rPr>
        <w:t>ภาพที่ 14-</w:t>
      </w:r>
      <w:r w:rsidR="00C32AC5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E526F" w:rsidRPr="00874C2A">
        <w:rPr>
          <w:rFonts w:ascii="TH SarabunPSK" w:hAnsi="TH SarabunPSK" w:cs="TH SarabunPSK" w:hint="cs"/>
          <w:sz w:val="32"/>
          <w:szCs w:val="32"/>
        </w:rPr>
        <w:t>SMR 100E (Smart Delivery Robot)</w:t>
      </w:r>
    </w:p>
    <w:p w14:paraId="7BB88267" w14:textId="1D0F820A" w:rsidR="00D32353" w:rsidRDefault="00CB0E01" w:rsidP="001D125B">
      <w:pPr>
        <w:tabs>
          <w:tab w:val="left" w:pos="518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149291F" wp14:editId="2CE5C5D0">
                <wp:simplePos x="0" y="0"/>
                <wp:positionH relativeFrom="column">
                  <wp:posOffset>731520</wp:posOffset>
                </wp:positionH>
                <wp:positionV relativeFrom="paragraph">
                  <wp:posOffset>372110</wp:posOffset>
                </wp:positionV>
                <wp:extent cx="4367082" cy="3029223"/>
                <wp:effectExtent l="0" t="0" r="14605" b="19050"/>
                <wp:wrapTopAndBottom/>
                <wp:docPr id="1476972808" name="Rectangle 14769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7082" cy="3029223"/>
                        </a:xfrm>
                        <a:prstGeom prst="rect">
                          <a:avLst/>
                        </a:prstGeom>
                        <a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4637" b="96491" l="1202" r="97516">
                                        <a14:foregroundMark x1="6891" y1="13409" x2="27404" y2="8145"/>
                                        <a14:foregroundMark x1="27404" y1="8145" x2="27720" y2="7568"/>
                                        <a14:foregroundMark x1="6571" y1="13910" x2="8654" y2="47995"/>
                                        <a14:foregroundMark x1="8654" y1="47995" x2="24920" y2="89223"/>
                                        <a14:foregroundMark x1="55208" y1="96742" x2="83093" y2="83960"/>
                                        <a14:foregroundMark x1="83093" y1="83960" x2="90385" y2="70426"/>
                                        <a14:foregroundMark x1="90385" y1="70426" x2="90946" y2="46241"/>
                                        <a14:foregroundMark x1="90946" y1="46241" x2="90946" y2="46115"/>
                                        <a14:foregroundMark x1="75240" y1="65664" x2="76843" y2="54386"/>
                                        <a14:foregroundMark x1="76843" y1="54386" x2="74439" y2="24561"/>
                                        <a14:foregroundMark x1="74439" y1="24561" x2="74439" y2="24436"/>
                                        <a14:foregroundMark x1="86058" y1="37594" x2="93670" y2="46992"/>
                                        <a14:foregroundMark x1="93670" y1="46992" x2="95355" y2="57314"/>
                                        <a14:foregroundMark x1="94077" y1="69407" x2="92628" y2="79574"/>
                                        <a14:foregroundMark x1="96358" y1="74043" x2="96314" y2="78070"/>
                                        <a14:foregroundMark x1="96635" y1="48371" x2="96538" y2="57370"/>
                                        <a14:foregroundMark x1="96314" y1="78070" x2="88381" y2="89474"/>
                                        <a14:foregroundMark x1="88381" y1="89474" x2="66667" y2="95865"/>
                                        <a14:foregroundMark x1="66667" y1="95865" x2="50801" y2="92982"/>
                                        <a14:foregroundMark x1="50801" y1="92982" x2="45192" y2="89474"/>
                                        <a14:foregroundMark x1="96875" y1="50501" x2="95753" y2="79449"/>
                                        <a14:foregroundMark x1="95753" y1="79449" x2="97196" y2="80201"/>
                                        <a14:foregroundMark x1="93189" y1="44737" x2="77244" y2="27694"/>
                                        <a14:foregroundMark x1="70753" y1="21303" x2="76042" y2="27569"/>
                                        <a14:foregroundMark x1="76042" y1="27569" x2="78205" y2="28822"/>
                                        <a14:foregroundMark x1="72035" y1="21805" x2="78125" y2="28822"/>
                                        <a14:foregroundMark x1="93189" y1="44612" x2="97756" y2="48997"/>
                                        <a14:foregroundMark x1="52244" y1="38972" x2="36939" y2="35338"/>
                                        <a14:foregroundMark x1="36939" y1="35338" x2="34215" y2="35589"/>
                                        <a14:foregroundMark x1="2083" y1="50501" x2="8814" y2="51754"/>
                                        <a14:foregroundMark x1="8814" y1="51754" x2="13221" y2="63033"/>
                                        <a14:foregroundMark x1="13221" y1="63033" x2="13702" y2="65789"/>
                                        <a14:foregroundMark x1="2564" y1="48496" x2="12260" y2="45489"/>
                                        <a14:foregroundMark x1="1282" y1="47995" x2="9936" y2="44612"/>
                                        <a14:foregroundMark x1="9936" y1="44612" x2="14183" y2="40476"/>
                                        <a14:foregroundMark x1="2244" y1="47243" x2="8894" y2="44612"/>
                                        <a14:foregroundMark x1="8894" y1="44612" x2="9776" y2="43860"/>
                                        <a14:foregroundMark x1="2404" y1="46742" x2="8253" y2="44486"/>
                                        <a14:foregroundMark x1="37660" y1="30827" x2="49279" y2="25188"/>
                                        <a14:foregroundMark x1="26683" y1="89850" x2="35657" y2="96491"/>
                                        <a14:foregroundMark x1="35657" y1="96491" x2="42788" y2="96491"/>
                                        <a14:foregroundMark x1="42788" y1="96491" x2="49599" y2="95614"/>
                                        <a14:foregroundMark x1="11619" y1="12406" x2="25080" y2="6892"/>
                                        <a14:foregroundMark x1="6010" y1="14160" x2="26683" y2="5639"/>
                                        <a14:foregroundMark x1="27324" y1="6642" x2="27324" y2="6642"/>
                                        <a14:foregroundMark x1="28045" y1="6642" x2="28045" y2="6642"/>
                                        <a14:foregroundMark x1="27244" y1="5890" x2="27244" y2="5890"/>
                                        <a14:foregroundMark x1="28846" y1="6516" x2="28846" y2="6516"/>
                                        <a14:foregroundMark x1="27724" y1="6391" x2="27724" y2="6391"/>
                                        <a14:foregroundMark x1="27484" y1="5514" x2="27484" y2="5514"/>
                                        <a14:foregroundMark x1="28045" y1="6266" x2="28045" y2="6266"/>
                                        <a14:foregroundMark x1="28686" y1="6391" x2="28686" y2="6391"/>
                                        <a14:foregroundMark x1="29567" y1="7268" x2="29567" y2="7268"/>
                                        <a14:foregroundMark x1="29087" y1="6266" x2="29087" y2="6266"/>
                                        <a14:foregroundMark x1="28205" y1="5514" x2="28205" y2="5514"/>
                                        <a14:foregroundMark x1="28846" y1="5890" x2="28846" y2="5890"/>
                                        <a14:foregroundMark x1="35176" y1="34211" x2="32212" y2="20175"/>
                                        <a14:foregroundMark x1="32212" y1="20175" x2="32292" y2="17043"/>
                                        <a14:foregroundMark x1="32452" y1="16541" x2="32051" y2="9148"/>
                                        <a14:foregroundMark x1="31971" y1="11404" x2="31971" y2="6266"/>
                                        <a14:foregroundMark x1="31971" y1="5388" x2="31971" y2="5388"/>
                                        <a14:foregroundMark x1="27644" y1="5639" x2="31651" y2="5013"/>
                                        <a14:backgroundMark x1="5769" y1="3509" x2="19391" y2="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5000" r="-5000"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tint val="50000"/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 xmlns:w16du="http://schemas.microsoft.com/office/word/2023/wordml/word16du">
            <w:pict w14:anchorId="7B4FC07E">
              <v:rect id="สี่เหลี่ยมผืนผ้า 1476972808" style="position:absolute;margin-left:57.6pt;margin-top:29.3pt;width:343.85pt;height:238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strokecolor="white [3201]" strokeweight="1pt" w14:anchorId="71DA247F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">
                <v:fill type="frame" o:title="" recolor="t" rotate="t" r:id="rId23"/>
                <w10:wrap type="topAndBottom"/>
              </v:rect>
            </w:pict>
          </mc:Fallback>
        </mc:AlternateContent>
      </w:r>
    </w:p>
    <w:p w14:paraId="295298EE" w14:textId="00EBD016" w:rsidR="002B4F30" w:rsidRDefault="002B4F30" w:rsidP="007B4A9D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8C88319" w14:textId="540D450B" w:rsidR="003D7192" w:rsidRDefault="003D7192" w:rsidP="003D7192">
      <w:pPr>
        <w:tabs>
          <w:tab w:val="left" w:pos="518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2E0FB3" w14:textId="20C47889" w:rsidR="00D532FC" w:rsidRDefault="00BC7F6D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  <w:r w:rsidRPr="00BC7F6D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14-</w:t>
      </w:r>
      <w:r w:rsidR="00C32AC5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CB0E01" w:rsidRPr="00CB0E01">
        <w:rPr>
          <w:rFonts w:ascii="TH SarabunPSK" w:hAnsi="TH SarabunPSK" w:cs="TH SarabunPSK"/>
          <w:sz w:val="32"/>
          <w:szCs w:val="32"/>
          <w:cs/>
        </w:rPr>
        <w:t>การเคลื่อนที่ของหุ่น</w:t>
      </w:r>
      <w:r w:rsidR="002D41DC">
        <w:rPr>
          <w:rFonts w:ascii="TH SarabunPSK" w:hAnsi="TH SarabunPSK" w:cs="TH SarabunPSK" w:hint="cs"/>
          <w:sz w:val="32"/>
          <w:szCs w:val="32"/>
          <w:cs/>
        </w:rPr>
        <w:t>ยนต์</w:t>
      </w:r>
      <w:r w:rsidR="00CB0E01" w:rsidRPr="00CB0E01">
        <w:rPr>
          <w:rFonts w:ascii="TH SarabunPSK" w:hAnsi="TH SarabunPSK" w:cs="TH SarabunPSK"/>
          <w:sz w:val="32"/>
          <w:szCs w:val="32"/>
          <w:cs/>
        </w:rPr>
        <w:t>ทั้ง</w:t>
      </w:r>
      <w:r w:rsidR="00CB0E01">
        <w:rPr>
          <w:rFonts w:ascii="TH SarabunPSK" w:hAnsi="TH SarabunPSK" w:cs="TH SarabunPSK"/>
          <w:sz w:val="32"/>
          <w:szCs w:val="32"/>
        </w:rPr>
        <w:t xml:space="preserve"> </w:t>
      </w:r>
      <w:r w:rsidR="00CB0E01" w:rsidRPr="00CB0E01">
        <w:rPr>
          <w:rFonts w:ascii="TH SarabunPSK" w:hAnsi="TH SarabunPSK" w:cs="TH SarabunPSK"/>
          <w:sz w:val="32"/>
          <w:szCs w:val="32"/>
        </w:rPr>
        <w:t>2</w:t>
      </w:r>
      <w:r w:rsidR="00CB0E01">
        <w:rPr>
          <w:rFonts w:ascii="TH SarabunPSK" w:hAnsi="TH SarabunPSK" w:cs="TH SarabunPSK"/>
          <w:sz w:val="32"/>
          <w:szCs w:val="32"/>
        </w:rPr>
        <w:t xml:space="preserve"> </w:t>
      </w:r>
      <w:r w:rsidR="00CB0E01" w:rsidRPr="00CB0E01">
        <w:rPr>
          <w:rFonts w:ascii="TH SarabunPSK" w:hAnsi="TH SarabunPSK" w:cs="TH SarabunPSK"/>
          <w:sz w:val="32"/>
          <w:szCs w:val="32"/>
          <w:cs/>
        </w:rPr>
        <w:t>ตัว</w:t>
      </w:r>
    </w:p>
    <w:p w14:paraId="3651FDA0" w14:textId="77777777" w:rsidR="002D41DC" w:rsidRDefault="002D41DC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D3BA1DD" w14:textId="25FB5889" w:rsidR="002D41DC" w:rsidRDefault="002D41DC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06829C0" w14:textId="77777777" w:rsidR="00957382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4DB32B0" w14:textId="77777777" w:rsidR="00957382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7A3577D" w14:textId="77777777" w:rsidR="00957382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6A90797" w14:textId="77777777" w:rsidR="00957382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C722818" w14:textId="77777777" w:rsidR="00957382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6CA8BAD" w14:textId="7A361E06" w:rsidR="00957382" w:rsidRPr="009B143C" w:rsidRDefault="00957382" w:rsidP="003D7192">
      <w:pPr>
        <w:tabs>
          <w:tab w:val="left" w:pos="5184"/>
        </w:tabs>
        <w:jc w:val="center"/>
        <w:rPr>
          <w:rFonts w:ascii="TH SarabunPSK" w:hAnsi="TH SarabunPSK" w:cs="TH SarabunPSK"/>
          <w:sz w:val="32"/>
          <w:szCs w:val="32"/>
        </w:rPr>
      </w:pPr>
    </w:p>
    <w:sectPr w:rsidR="00957382" w:rsidRPr="009B143C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94194" w14:textId="77777777" w:rsidR="00B94A44" w:rsidRDefault="00B94A44" w:rsidP="00C7340F">
      <w:r>
        <w:separator/>
      </w:r>
    </w:p>
  </w:endnote>
  <w:endnote w:type="continuationSeparator" w:id="0">
    <w:p w14:paraId="5538B4C9" w14:textId="77777777" w:rsidR="00B94A44" w:rsidRDefault="00B94A44" w:rsidP="00C7340F">
      <w:r>
        <w:continuationSeparator/>
      </w:r>
    </w:p>
  </w:endnote>
  <w:endnote w:type="continuationNotice" w:id="1">
    <w:p w14:paraId="6DA42E59" w14:textId="77777777" w:rsidR="00B94A44" w:rsidRDefault="00B94A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2B37B" w14:textId="77777777" w:rsidR="00B94A44" w:rsidRDefault="00B94A44" w:rsidP="00C7340F">
      <w:r>
        <w:separator/>
      </w:r>
    </w:p>
  </w:footnote>
  <w:footnote w:type="continuationSeparator" w:id="0">
    <w:p w14:paraId="3D758ADE" w14:textId="77777777" w:rsidR="00B94A44" w:rsidRDefault="00B94A44" w:rsidP="00C7340F">
      <w:r>
        <w:continuationSeparator/>
      </w:r>
    </w:p>
  </w:footnote>
  <w:footnote w:type="continuationNotice" w:id="1">
    <w:p w14:paraId="51408FED" w14:textId="77777777" w:rsidR="00B94A44" w:rsidRDefault="00B94A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EE71F" w14:textId="77777777" w:rsidR="002546C8" w:rsidRPr="00C7340F" w:rsidRDefault="002546C8" w:rsidP="00C7340F">
    <w:pPr>
      <w:pStyle w:val="Header"/>
      <w:jc w:val="right"/>
      <w:rPr>
        <w:rFonts w:ascii="TH SarabunPSK" w:hAnsi="TH SarabunPSK" w:cs="TH SarabunPSK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625558EC"/>
    <w:lvl w:ilvl="0" w:tplc="0E2AAC76">
      <w:start w:val="2"/>
      <w:numFmt w:val="decimal"/>
      <w:lvlText w:val="%1."/>
      <w:lvlJc w:val="left"/>
    </w:lvl>
    <w:lvl w:ilvl="1" w:tplc="A0DA6224">
      <w:start w:val="1"/>
      <w:numFmt w:val="bullet"/>
      <w:lvlText w:val=""/>
      <w:lvlJc w:val="left"/>
    </w:lvl>
    <w:lvl w:ilvl="2" w:tplc="62DE5992">
      <w:start w:val="1"/>
      <w:numFmt w:val="bullet"/>
      <w:lvlText w:val=""/>
      <w:lvlJc w:val="left"/>
    </w:lvl>
    <w:lvl w:ilvl="3" w:tplc="AAF88E1C">
      <w:start w:val="1"/>
      <w:numFmt w:val="bullet"/>
      <w:lvlText w:val=""/>
      <w:lvlJc w:val="left"/>
    </w:lvl>
    <w:lvl w:ilvl="4" w:tplc="3FEE2096">
      <w:start w:val="1"/>
      <w:numFmt w:val="bullet"/>
      <w:lvlText w:val=""/>
      <w:lvlJc w:val="left"/>
    </w:lvl>
    <w:lvl w:ilvl="5" w:tplc="5A9C9284">
      <w:start w:val="1"/>
      <w:numFmt w:val="bullet"/>
      <w:lvlText w:val=""/>
      <w:lvlJc w:val="left"/>
    </w:lvl>
    <w:lvl w:ilvl="6" w:tplc="497CADD2">
      <w:start w:val="1"/>
      <w:numFmt w:val="bullet"/>
      <w:lvlText w:val=""/>
      <w:lvlJc w:val="left"/>
    </w:lvl>
    <w:lvl w:ilvl="7" w:tplc="077ECCDA">
      <w:start w:val="1"/>
      <w:numFmt w:val="bullet"/>
      <w:lvlText w:val=""/>
      <w:lvlJc w:val="left"/>
    </w:lvl>
    <w:lvl w:ilvl="8" w:tplc="7BBEBDAC">
      <w:start w:val="1"/>
      <w:numFmt w:val="bullet"/>
      <w:lvlText w:val=""/>
      <w:lvlJc w:val="left"/>
    </w:lvl>
  </w:abstractNum>
  <w:abstractNum w:abstractNumId="1" w15:restartNumberingAfterBreak="0">
    <w:nsid w:val="00000006"/>
    <w:multiLevelType w:val="hybridMultilevel"/>
    <w:tmpl w:val="507ED7AA"/>
    <w:lvl w:ilvl="0" w:tplc="57D4F404">
      <w:start w:val="1"/>
      <w:numFmt w:val="decimal"/>
      <w:lvlText w:val="[%1]"/>
      <w:lvlJc w:val="left"/>
    </w:lvl>
    <w:lvl w:ilvl="1" w:tplc="D068BE90">
      <w:start w:val="1"/>
      <w:numFmt w:val="bullet"/>
      <w:lvlText w:val=""/>
      <w:lvlJc w:val="left"/>
    </w:lvl>
    <w:lvl w:ilvl="2" w:tplc="220EE124">
      <w:start w:val="1"/>
      <w:numFmt w:val="bullet"/>
      <w:lvlText w:val=""/>
      <w:lvlJc w:val="left"/>
    </w:lvl>
    <w:lvl w:ilvl="3" w:tplc="BE0EC7B0">
      <w:start w:val="1"/>
      <w:numFmt w:val="bullet"/>
      <w:lvlText w:val=""/>
      <w:lvlJc w:val="left"/>
    </w:lvl>
    <w:lvl w:ilvl="4" w:tplc="4EFC7256">
      <w:start w:val="1"/>
      <w:numFmt w:val="bullet"/>
      <w:lvlText w:val=""/>
      <w:lvlJc w:val="left"/>
    </w:lvl>
    <w:lvl w:ilvl="5" w:tplc="D200008A">
      <w:start w:val="1"/>
      <w:numFmt w:val="bullet"/>
      <w:lvlText w:val=""/>
      <w:lvlJc w:val="left"/>
    </w:lvl>
    <w:lvl w:ilvl="6" w:tplc="F9889458">
      <w:start w:val="1"/>
      <w:numFmt w:val="bullet"/>
      <w:lvlText w:val=""/>
      <w:lvlJc w:val="left"/>
    </w:lvl>
    <w:lvl w:ilvl="7" w:tplc="7FE84C04">
      <w:start w:val="1"/>
      <w:numFmt w:val="bullet"/>
      <w:lvlText w:val=""/>
      <w:lvlJc w:val="left"/>
    </w:lvl>
    <w:lvl w:ilvl="8" w:tplc="82D00EA0">
      <w:start w:val="1"/>
      <w:numFmt w:val="bullet"/>
      <w:lvlText w:val=""/>
      <w:lvlJc w:val="left"/>
    </w:lvl>
  </w:abstractNum>
  <w:abstractNum w:abstractNumId="2" w15:restartNumberingAfterBreak="0">
    <w:nsid w:val="06650347"/>
    <w:multiLevelType w:val="multilevel"/>
    <w:tmpl w:val="FB84C0C8"/>
    <w:lvl w:ilvl="0">
      <w:start w:val="13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06FE724F"/>
    <w:multiLevelType w:val="multilevel"/>
    <w:tmpl w:val="3314CD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236" w:hanging="516"/>
      </w:pPr>
      <w:rPr>
        <w:rFonts w:hint="default"/>
        <w:b w:val="0"/>
        <w:bCs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4" w15:restartNumberingAfterBreak="0">
    <w:nsid w:val="0FA6155E"/>
    <w:multiLevelType w:val="hybridMultilevel"/>
    <w:tmpl w:val="0180C638"/>
    <w:lvl w:ilvl="0" w:tplc="540253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1D54189"/>
    <w:multiLevelType w:val="multilevel"/>
    <w:tmpl w:val="C00E7658"/>
    <w:lvl w:ilvl="0">
      <w:start w:val="13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8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6" w15:restartNumberingAfterBreak="0">
    <w:nsid w:val="214218C5"/>
    <w:multiLevelType w:val="multilevel"/>
    <w:tmpl w:val="FB74194E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6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7" w15:restartNumberingAfterBreak="0">
    <w:nsid w:val="23216C84"/>
    <w:multiLevelType w:val="hybridMultilevel"/>
    <w:tmpl w:val="D31ED422"/>
    <w:lvl w:ilvl="0" w:tplc="0E2269F2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1C569D"/>
    <w:multiLevelType w:val="multilevel"/>
    <w:tmpl w:val="7CE4CF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  <w:lang w:bidi="th-TH"/>
      </w:rPr>
    </w:lvl>
    <w:lvl w:ilvl="1">
      <w:start w:val="1"/>
      <w:numFmt w:val="decimal"/>
      <w:lvlText w:val="4.%2"/>
      <w:lvlJc w:val="left"/>
      <w:pPr>
        <w:ind w:left="1651" w:hanging="516"/>
      </w:pPr>
      <w:rPr>
        <w:rFonts w:hint="default"/>
        <w:b w:val="0"/>
        <w:bCs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9" w15:restartNumberingAfterBreak="0">
    <w:nsid w:val="307408FF"/>
    <w:multiLevelType w:val="multilevel"/>
    <w:tmpl w:val="81E81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926C65"/>
    <w:multiLevelType w:val="hybridMultilevel"/>
    <w:tmpl w:val="35E05AD8"/>
    <w:lvl w:ilvl="0" w:tplc="637878CA">
      <w:start w:val="1"/>
      <w:numFmt w:val="decimal"/>
      <w:lvlText w:val="%1."/>
      <w:lvlJc w:val="left"/>
      <w:pPr>
        <w:ind w:left="720" w:hanging="360"/>
      </w:pPr>
    </w:lvl>
    <w:lvl w:ilvl="1" w:tplc="71CC0244">
      <w:start w:val="1"/>
      <w:numFmt w:val="lowerLetter"/>
      <w:lvlText w:val="%2."/>
      <w:lvlJc w:val="left"/>
      <w:pPr>
        <w:ind w:left="1440" w:hanging="360"/>
      </w:pPr>
    </w:lvl>
    <w:lvl w:ilvl="2" w:tplc="217CF0FE">
      <w:start w:val="1"/>
      <w:numFmt w:val="lowerRoman"/>
      <w:lvlText w:val="%3."/>
      <w:lvlJc w:val="right"/>
      <w:pPr>
        <w:ind w:left="2160" w:hanging="180"/>
      </w:pPr>
    </w:lvl>
    <w:lvl w:ilvl="3" w:tplc="08B4334E">
      <w:start w:val="1"/>
      <w:numFmt w:val="decimal"/>
      <w:lvlText w:val="%4."/>
      <w:lvlJc w:val="left"/>
      <w:pPr>
        <w:ind w:left="2880" w:hanging="360"/>
      </w:pPr>
    </w:lvl>
    <w:lvl w:ilvl="4" w:tplc="964A1012">
      <w:start w:val="1"/>
      <w:numFmt w:val="lowerLetter"/>
      <w:lvlText w:val="%5."/>
      <w:lvlJc w:val="left"/>
      <w:pPr>
        <w:ind w:left="3600" w:hanging="360"/>
      </w:pPr>
    </w:lvl>
    <w:lvl w:ilvl="5" w:tplc="C84ECA90">
      <w:start w:val="1"/>
      <w:numFmt w:val="lowerRoman"/>
      <w:lvlText w:val="%6."/>
      <w:lvlJc w:val="right"/>
      <w:pPr>
        <w:ind w:left="4320" w:hanging="180"/>
      </w:pPr>
    </w:lvl>
    <w:lvl w:ilvl="6" w:tplc="B3C8AD40">
      <w:start w:val="1"/>
      <w:numFmt w:val="decimal"/>
      <w:lvlText w:val="%7."/>
      <w:lvlJc w:val="left"/>
      <w:pPr>
        <w:ind w:left="5040" w:hanging="360"/>
      </w:pPr>
    </w:lvl>
    <w:lvl w:ilvl="7" w:tplc="17CEB9C0">
      <w:start w:val="1"/>
      <w:numFmt w:val="lowerLetter"/>
      <w:lvlText w:val="%8."/>
      <w:lvlJc w:val="left"/>
      <w:pPr>
        <w:ind w:left="5760" w:hanging="360"/>
      </w:pPr>
    </w:lvl>
    <w:lvl w:ilvl="8" w:tplc="B13848F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B46F53"/>
    <w:multiLevelType w:val="multilevel"/>
    <w:tmpl w:val="16008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430019"/>
    <w:multiLevelType w:val="hybridMultilevel"/>
    <w:tmpl w:val="FFD064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A174FFF"/>
    <w:multiLevelType w:val="multilevel"/>
    <w:tmpl w:val="5088F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0D2F62"/>
    <w:multiLevelType w:val="hybridMultilevel"/>
    <w:tmpl w:val="0A56D86C"/>
    <w:lvl w:ilvl="0" w:tplc="4594B716">
      <w:start w:val="10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F46814"/>
    <w:multiLevelType w:val="multilevel"/>
    <w:tmpl w:val="4A286C82"/>
    <w:lvl w:ilvl="0">
      <w:start w:val="13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6" w15:restartNumberingAfterBreak="0">
    <w:nsid w:val="5A0528C7"/>
    <w:multiLevelType w:val="hybridMultilevel"/>
    <w:tmpl w:val="FCC485E4"/>
    <w:lvl w:ilvl="0" w:tplc="1A9AE7AC">
      <w:start w:val="1"/>
      <w:numFmt w:val="decimal"/>
      <w:lvlText w:val="รูปที่ 2.%1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5C74094E"/>
    <w:multiLevelType w:val="multilevel"/>
    <w:tmpl w:val="4E9C0D52"/>
    <w:lvl w:ilvl="0">
      <w:start w:val="9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4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5F3B1555"/>
    <w:multiLevelType w:val="multilevel"/>
    <w:tmpl w:val="1B7CAD48"/>
    <w:lvl w:ilvl="0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lvlText w:val="6.%2"/>
      <w:lvlJc w:val="left"/>
      <w:pPr>
        <w:ind w:left="1651" w:hanging="516"/>
      </w:pPr>
      <w:rPr>
        <w:rFonts w:hint="default"/>
        <w:b w:val="0"/>
        <w:bCs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bCs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19" w15:restartNumberingAfterBreak="0">
    <w:nsid w:val="64572880"/>
    <w:multiLevelType w:val="multilevel"/>
    <w:tmpl w:val="FB74194E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6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20" w15:restartNumberingAfterBreak="0">
    <w:nsid w:val="667144D5"/>
    <w:multiLevelType w:val="multilevel"/>
    <w:tmpl w:val="B4222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8247161"/>
    <w:multiLevelType w:val="multilevel"/>
    <w:tmpl w:val="C8F05038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6A3B1DEF"/>
    <w:multiLevelType w:val="multilevel"/>
    <w:tmpl w:val="1B505584"/>
    <w:lvl w:ilvl="0">
      <w:start w:val="13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8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3" w15:restartNumberingAfterBreak="0">
    <w:nsid w:val="6A5C256F"/>
    <w:multiLevelType w:val="multilevel"/>
    <w:tmpl w:val="A3BCF4C6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1.%2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2">
      <w:start w:val="1"/>
      <w:numFmt w:val="decimal"/>
      <w:lvlText w:val="2.%1.%2.%3"/>
      <w:lvlJc w:val="left"/>
      <w:pPr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sz w:val="32"/>
        <w:szCs w:val="32"/>
      </w:rPr>
    </w:lvl>
    <w:lvl w:ilvl="4">
      <w:start w:val="1"/>
      <w:numFmt w:val="thaiLetters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  <w:color w:val="auto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6CB1107B"/>
    <w:multiLevelType w:val="multilevel"/>
    <w:tmpl w:val="A20ACD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236" w:hanging="516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  <w:lang w:bidi="th-TH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25" w15:restartNumberingAfterBreak="0">
    <w:nsid w:val="75EA5481"/>
    <w:multiLevelType w:val="multilevel"/>
    <w:tmpl w:val="1DFA5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024ED2"/>
    <w:multiLevelType w:val="multilevel"/>
    <w:tmpl w:val="324868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236" w:hanging="516"/>
      </w:pPr>
      <w:rPr>
        <w:rFonts w:hint="default"/>
        <w:b w:val="0"/>
        <w:bCs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27" w15:restartNumberingAfterBreak="0">
    <w:nsid w:val="7B2F0D32"/>
    <w:multiLevelType w:val="multilevel"/>
    <w:tmpl w:val="F20C78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lvlText w:val="6.%2"/>
      <w:lvlJc w:val="left"/>
      <w:pPr>
        <w:ind w:left="1651" w:hanging="516"/>
      </w:pPr>
      <w:rPr>
        <w:rFonts w:hint="default"/>
        <w:b w:val="0"/>
        <w:bCs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bCs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28" w15:restartNumberingAfterBreak="0">
    <w:nsid w:val="7C273CC7"/>
    <w:multiLevelType w:val="multilevel"/>
    <w:tmpl w:val="F9A4D302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2.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thaiLetters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- "/>
      <w:lvlJc w:val="left"/>
      <w:pPr>
        <w:ind w:left="2520" w:hanging="360"/>
      </w:pPr>
      <w:rPr>
        <w:rFonts w:hint="default"/>
        <w:color w:val="auto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858157614">
    <w:abstractNumId w:val="26"/>
  </w:num>
  <w:num w:numId="2" w16cid:durableId="1346904452">
    <w:abstractNumId w:val="12"/>
  </w:num>
  <w:num w:numId="3" w16cid:durableId="246963172">
    <w:abstractNumId w:val="24"/>
  </w:num>
  <w:num w:numId="4" w16cid:durableId="2129347650">
    <w:abstractNumId w:val="17"/>
  </w:num>
  <w:num w:numId="5" w16cid:durableId="349918691">
    <w:abstractNumId w:val="21"/>
  </w:num>
  <w:num w:numId="6" w16cid:durableId="1769889958">
    <w:abstractNumId w:val="8"/>
  </w:num>
  <w:num w:numId="7" w16cid:durableId="1205215908">
    <w:abstractNumId w:val="3"/>
  </w:num>
  <w:num w:numId="8" w16cid:durableId="1045712013">
    <w:abstractNumId w:val="2"/>
  </w:num>
  <w:num w:numId="9" w16cid:durableId="2022849367">
    <w:abstractNumId w:val="22"/>
  </w:num>
  <w:num w:numId="10" w16cid:durableId="34083029">
    <w:abstractNumId w:val="5"/>
  </w:num>
  <w:num w:numId="11" w16cid:durableId="1527211507">
    <w:abstractNumId w:val="15"/>
  </w:num>
  <w:num w:numId="12" w16cid:durableId="1643464157">
    <w:abstractNumId w:val="18"/>
  </w:num>
  <w:num w:numId="13" w16cid:durableId="363141224">
    <w:abstractNumId w:val="27"/>
  </w:num>
  <w:num w:numId="14" w16cid:durableId="1129515710">
    <w:abstractNumId w:val="4"/>
  </w:num>
  <w:num w:numId="15" w16cid:durableId="1211071188">
    <w:abstractNumId w:val="0"/>
  </w:num>
  <w:num w:numId="16" w16cid:durableId="1045056887">
    <w:abstractNumId w:val="1"/>
  </w:num>
  <w:num w:numId="17" w16cid:durableId="478426741">
    <w:abstractNumId w:val="14"/>
  </w:num>
  <w:num w:numId="18" w16cid:durableId="1464273605">
    <w:abstractNumId w:val="23"/>
  </w:num>
  <w:num w:numId="19" w16cid:durableId="1810635480">
    <w:abstractNumId w:val="16"/>
  </w:num>
  <w:num w:numId="20" w16cid:durableId="552426165">
    <w:abstractNumId w:val="28"/>
  </w:num>
  <w:num w:numId="21" w16cid:durableId="2049646467">
    <w:abstractNumId w:val="6"/>
  </w:num>
  <w:num w:numId="22" w16cid:durableId="486168062">
    <w:abstractNumId w:val="19"/>
  </w:num>
  <w:num w:numId="23" w16cid:durableId="1624310801">
    <w:abstractNumId w:val="10"/>
  </w:num>
  <w:num w:numId="24" w16cid:durableId="472210448">
    <w:abstractNumId w:val="7"/>
  </w:num>
  <w:num w:numId="25" w16cid:durableId="1497838547">
    <w:abstractNumId w:val="20"/>
  </w:num>
  <w:num w:numId="26" w16cid:durableId="311913534">
    <w:abstractNumId w:val="9"/>
  </w:num>
  <w:num w:numId="27" w16cid:durableId="820199631">
    <w:abstractNumId w:val="25"/>
  </w:num>
  <w:num w:numId="28" w16cid:durableId="1410080173">
    <w:abstractNumId w:val="13"/>
  </w:num>
  <w:num w:numId="29" w16cid:durableId="4195661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CA8"/>
    <w:rsid w:val="00001521"/>
    <w:rsid w:val="00002274"/>
    <w:rsid w:val="00002517"/>
    <w:rsid w:val="00002673"/>
    <w:rsid w:val="0000371C"/>
    <w:rsid w:val="00005F8A"/>
    <w:rsid w:val="00007358"/>
    <w:rsid w:val="000103A9"/>
    <w:rsid w:val="0001108C"/>
    <w:rsid w:val="00014B98"/>
    <w:rsid w:val="00017265"/>
    <w:rsid w:val="0001784A"/>
    <w:rsid w:val="00020125"/>
    <w:rsid w:val="00020320"/>
    <w:rsid w:val="000204D8"/>
    <w:rsid w:val="00021784"/>
    <w:rsid w:val="000233DC"/>
    <w:rsid w:val="00030B42"/>
    <w:rsid w:val="000326B0"/>
    <w:rsid w:val="00034B50"/>
    <w:rsid w:val="00034D1D"/>
    <w:rsid w:val="00035063"/>
    <w:rsid w:val="00035102"/>
    <w:rsid w:val="00035728"/>
    <w:rsid w:val="00035C55"/>
    <w:rsid w:val="000370E7"/>
    <w:rsid w:val="000372A1"/>
    <w:rsid w:val="00037F8B"/>
    <w:rsid w:val="00043091"/>
    <w:rsid w:val="00043BA3"/>
    <w:rsid w:val="00044827"/>
    <w:rsid w:val="000457EF"/>
    <w:rsid w:val="00045C9F"/>
    <w:rsid w:val="00046A65"/>
    <w:rsid w:val="00047859"/>
    <w:rsid w:val="0005019E"/>
    <w:rsid w:val="00051BFE"/>
    <w:rsid w:val="000544B4"/>
    <w:rsid w:val="000555CF"/>
    <w:rsid w:val="00061096"/>
    <w:rsid w:val="0006127F"/>
    <w:rsid w:val="00071546"/>
    <w:rsid w:val="000720D0"/>
    <w:rsid w:val="00072551"/>
    <w:rsid w:val="00073088"/>
    <w:rsid w:val="00074528"/>
    <w:rsid w:val="00075E5E"/>
    <w:rsid w:val="00077E5A"/>
    <w:rsid w:val="00081924"/>
    <w:rsid w:val="00081BC6"/>
    <w:rsid w:val="00082896"/>
    <w:rsid w:val="00082E19"/>
    <w:rsid w:val="00083646"/>
    <w:rsid w:val="00084590"/>
    <w:rsid w:val="000848D3"/>
    <w:rsid w:val="00085B19"/>
    <w:rsid w:val="00085CF8"/>
    <w:rsid w:val="000873F6"/>
    <w:rsid w:val="00087EE6"/>
    <w:rsid w:val="0009378F"/>
    <w:rsid w:val="00095CDC"/>
    <w:rsid w:val="00096522"/>
    <w:rsid w:val="00096690"/>
    <w:rsid w:val="000968D1"/>
    <w:rsid w:val="000A00F1"/>
    <w:rsid w:val="000A5E73"/>
    <w:rsid w:val="000A6380"/>
    <w:rsid w:val="000B0549"/>
    <w:rsid w:val="000B54E4"/>
    <w:rsid w:val="000B5A91"/>
    <w:rsid w:val="000B6DD2"/>
    <w:rsid w:val="000C1EE7"/>
    <w:rsid w:val="000C356A"/>
    <w:rsid w:val="000C38D4"/>
    <w:rsid w:val="000C4032"/>
    <w:rsid w:val="000C4DD1"/>
    <w:rsid w:val="000C58AF"/>
    <w:rsid w:val="000D06D1"/>
    <w:rsid w:val="000D1732"/>
    <w:rsid w:val="000D266C"/>
    <w:rsid w:val="000D415A"/>
    <w:rsid w:val="000D432C"/>
    <w:rsid w:val="000D4FA6"/>
    <w:rsid w:val="000D5249"/>
    <w:rsid w:val="000D630A"/>
    <w:rsid w:val="000D6EC2"/>
    <w:rsid w:val="000E1509"/>
    <w:rsid w:val="000E19D0"/>
    <w:rsid w:val="000E3858"/>
    <w:rsid w:val="000E7767"/>
    <w:rsid w:val="000F11CD"/>
    <w:rsid w:val="000F1792"/>
    <w:rsid w:val="000F1BD8"/>
    <w:rsid w:val="000F309D"/>
    <w:rsid w:val="000F31E0"/>
    <w:rsid w:val="000F3E68"/>
    <w:rsid w:val="000F694F"/>
    <w:rsid w:val="000F6B3C"/>
    <w:rsid w:val="00104EAC"/>
    <w:rsid w:val="00105717"/>
    <w:rsid w:val="001100A8"/>
    <w:rsid w:val="00112110"/>
    <w:rsid w:val="001123AE"/>
    <w:rsid w:val="00113B81"/>
    <w:rsid w:val="00115C7B"/>
    <w:rsid w:val="00120310"/>
    <w:rsid w:val="00121F43"/>
    <w:rsid w:val="00125D56"/>
    <w:rsid w:val="00126341"/>
    <w:rsid w:val="001271F9"/>
    <w:rsid w:val="00132CFF"/>
    <w:rsid w:val="00136048"/>
    <w:rsid w:val="001367AC"/>
    <w:rsid w:val="00136EB8"/>
    <w:rsid w:val="00140C16"/>
    <w:rsid w:val="00141389"/>
    <w:rsid w:val="001416F0"/>
    <w:rsid w:val="00142A85"/>
    <w:rsid w:val="001433B5"/>
    <w:rsid w:val="00144298"/>
    <w:rsid w:val="00145028"/>
    <w:rsid w:val="00150CF3"/>
    <w:rsid w:val="001518AD"/>
    <w:rsid w:val="00152C21"/>
    <w:rsid w:val="001541FE"/>
    <w:rsid w:val="001573E6"/>
    <w:rsid w:val="001620FA"/>
    <w:rsid w:val="00162FF0"/>
    <w:rsid w:val="00163F87"/>
    <w:rsid w:val="00165AD6"/>
    <w:rsid w:val="001676AB"/>
    <w:rsid w:val="00170CA8"/>
    <w:rsid w:val="001729AB"/>
    <w:rsid w:val="0018301C"/>
    <w:rsid w:val="00183D0B"/>
    <w:rsid w:val="001862C7"/>
    <w:rsid w:val="00186683"/>
    <w:rsid w:val="001917B9"/>
    <w:rsid w:val="0019211A"/>
    <w:rsid w:val="00195114"/>
    <w:rsid w:val="00196281"/>
    <w:rsid w:val="00197920"/>
    <w:rsid w:val="001A25FA"/>
    <w:rsid w:val="001A26D1"/>
    <w:rsid w:val="001A406D"/>
    <w:rsid w:val="001A4EFF"/>
    <w:rsid w:val="001A536D"/>
    <w:rsid w:val="001A57CC"/>
    <w:rsid w:val="001A5A44"/>
    <w:rsid w:val="001B0ACB"/>
    <w:rsid w:val="001B1685"/>
    <w:rsid w:val="001B2006"/>
    <w:rsid w:val="001B255B"/>
    <w:rsid w:val="001B29BA"/>
    <w:rsid w:val="001B39A5"/>
    <w:rsid w:val="001C12D0"/>
    <w:rsid w:val="001C1BD1"/>
    <w:rsid w:val="001C2895"/>
    <w:rsid w:val="001C2BA1"/>
    <w:rsid w:val="001D1133"/>
    <w:rsid w:val="001D125B"/>
    <w:rsid w:val="001D51A6"/>
    <w:rsid w:val="001D56A4"/>
    <w:rsid w:val="001D70F5"/>
    <w:rsid w:val="001E08D8"/>
    <w:rsid w:val="001E0F99"/>
    <w:rsid w:val="001E1641"/>
    <w:rsid w:val="001E3176"/>
    <w:rsid w:val="001E3352"/>
    <w:rsid w:val="001E5B28"/>
    <w:rsid w:val="001F0147"/>
    <w:rsid w:val="001F1A38"/>
    <w:rsid w:val="001F2FBC"/>
    <w:rsid w:val="001F4841"/>
    <w:rsid w:val="001F5292"/>
    <w:rsid w:val="001F62BE"/>
    <w:rsid w:val="001F6EE9"/>
    <w:rsid w:val="00201563"/>
    <w:rsid w:val="00203D18"/>
    <w:rsid w:val="00204AF9"/>
    <w:rsid w:val="00204C74"/>
    <w:rsid w:val="0020535F"/>
    <w:rsid w:val="0021027B"/>
    <w:rsid w:val="00212671"/>
    <w:rsid w:val="00213C85"/>
    <w:rsid w:val="00213E6E"/>
    <w:rsid w:val="00220231"/>
    <w:rsid w:val="00220DF1"/>
    <w:rsid w:val="00223AFE"/>
    <w:rsid w:val="00223B8E"/>
    <w:rsid w:val="00231B8D"/>
    <w:rsid w:val="002329DB"/>
    <w:rsid w:val="002345DE"/>
    <w:rsid w:val="00242CC1"/>
    <w:rsid w:val="002474B1"/>
    <w:rsid w:val="00247D31"/>
    <w:rsid w:val="00252CF2"/>
    <w:rsid w:val="002531F7"/>
    <w:rsid w:val="002546C8"/>
    <w:rsid w:val="00256C94"/>
    <w:rsid w:val="00257CB4"/>
    <w:rsid w:val="0026364E"/>
    <w:rsid w:val="00263BC0"/>
    <w:rsid w:val="002652A7"/>
    <w:rsid w:val="00265DC4"/>
    <w:rsid w:val="002739DF"/>
    <w:rsid w:val="002759D1"/>
    <w:rsid w:val="002774F6"/>
    <w:rsid w:val="00277615"/>
    <w:rsid w:val="00277641"/>
    <w:rsid w:val="00277EEE"/>
    <w:rsid w:val="0028330A"/>
    <w:rsid w:val="00283E7B"/>
    <w:rsid w:val="002862D6"/>
    <w:rsid w:val="00286C8B"/>
    <w:rsid w:val="002878AD"/>
    <w:rsid w:val="002955C3"/>
    <w:rsid w:val="00297F69"/>
    <w:rsid w:val="002A075D"/>
    <w:rsid w:val="002A0A6F"/>
    <w:rsid w:val="002A1B8A"/>
    <w:rsid w:val="002A278C"/>
    <w:rsid w:val="002A389C"/>
    <w:rsid w:val="002A39A9"/>
    <w:rsid w:val="002A5259"/>
    <w:rsid w:val="002A64F5"/>
    <w:rsid w:val="002B0C20"/>
    <w:rsid w:val="002B17B0"/>
    <w:rsid w:val="002B487B"/>
    <w:rsid w:val="002B4D67"/>
    <w:rsid w:val="002B4F30"/>
    <w:rsid w:val="002B6372"/>
    <w:rsid w:val="002B68C3"/>
    <w:rsid w:val="002B7215"/>
    <w:rsid w:val="002C1C3C"/>
    <w:rsid w:val="002C1F52"/>
    <w:rsid w:val="002C26DE"/>
    <w:rsid w:val="002C4C9F"/>
    <w:rsid w:val="002C4F1F"/>
    <w:rsid w:val="002C5C6F"/>
    <w:rsid w:val="002C6C57"/>
    <w:rsid w:val="002D3B44"/>
    <w:rsid w:val="002D41DC"/>
    <w:rsid w:val="002E19A4"/>
    <w:rsid w:val="002E5996"/>
    <w:rsid w:val="002F073F"/>
    <w:rsid w:val="002F1378"/>
    <w:rsid w:val="002F453C"/>
    <w:rsid w:val="002F6685"/>
    <w:rsid w:val="00300532"/>
    <w:rsid w:val="00302E43"/>
    <w:rsid w:val="003036E8"/>
    <w:rsid w:val="00303F12"/>
    <w:rsid w:val="0030503C"/>
    <w:rsid w:val="00305F71"/>
    <w:rsid w:val="00306ABC"/>
    <w:rsid w:val="00306EE0"/>
    <w:rsid w:val="0030798D"/>
    <w:rsid w:val="00311236"/>
    <w:rsid w:val="00312569"/>
    <w:rsid w:val="00312B7B"/>
    <w:rsid w:val="00313091"/>
    <w:rsid w:val="003179D2"/>
    <w:rsid w:val="00320D87"/>
    <w:rsid w:val="00321430"/>
    <w:rsid w:val="003228BE"/>
    <w:rsid w:val="003234BA"/>
    <w:rsid w:val="00323622"/>
    <w:rsid w:val="003237F5"/>
    <w:rsid w:val="00323E72"/>
    <w:rsid w:val="00324B0E"/>
    <w:rsid w:val="00324D76"/>
    <w:rsid w:val="003267AE"/>
    <w:rsid w:val="00333ECA"/>
    <w:rsid w:val="00335445"/>
    <w:rsid w:val="003363FA"/>
    <w:rsid w:val="003422CD"/>
    <w:rsid w:val="00343860"/>
    <w:rsid w:val="00344DBD"/>
    <w:rsid w:val="00346AFA"/>
    <w:rsid w:val="003474EB"/>
    <w:rsid w:val="0035083D"/>
    <w:rsid w:val="00350CAE"/>
    <w:rsid w:val="003534CF"/>
    <w:rsid w:val="00353809"/>
    <w:rsid w:val="003545AC"/>
    <w:rsid w:val="00355861"/>
    <w:rsid w:val="0036109F"/>
    <w:rsid w:val="00361F69"/>
    <w:rsid w:val="00363615"/>
    <w:rsid w:val="00363735"/>
    <w:rsid w:val="003642AD"/>
    <w:rsid w:val="00364985"/>
    <w:rsid w:val="00373E6B"/>
    <w:rsid w:val="00382C7D"/>
    <w:rsid w:val="0038335D"/>
    <w:rsid w:val="003833B0"/>
    <w:rsid w:val="00384E65"/>
    <w:rsid w:val="00386BDB"/>
    <w:rsid w:val="00387192"/>
    <w:rsid w:val="0038763E"/>
    <w:rsid w:val="00387A90"/>
    <w:rsid w:val="00390EAD"/>
    <w:rsid w:val="00392931"/>
    <w:rsid w:val="00392B33"/>
    <w:rsid w:val="003940B6"/>
    <w:rsid w:val="0039449C"/>
    <w:rsid w:val="003A0138"/>
    <w:rsid w:val="003A07FF"/>
    <w:rsid w:val="003A1016"/>
    <w:rsid w:val="003A31E8"/>
    <w:rsid w:val="003A3A07"/>
    <w:rsid w:val="003A3AFE"/>
    <w:rsid w:val="003A671B"/>
    <w:rsid w:val="003A7344"/>
    <w:rsid w:val="003A758E"/>
    <w:rsid w:val="003B13E0"/>
    <w:rsid w:val="003B3BC5"/>
    <w:rsid w:val="003B431D"/>
    <w:rsid w:val="003B4B79"/>
    <w:rsid w:val="003B5BA6"/>
    <w:rsid w:val="003B7360"/>
    <w:rsid w:val="003C1BC1"/>
    <w:rsid w:val="003C26E4"/>
    <w:rsid w:val="003C2EA5"/>
    <w:rsid w:val="003C360C"/>
    <w:rsid w:val="003C4596"/>
    <w:rsid w:val="003C6D45"/>
    <w:rsid w:val="003D7192"/>
    <w:rsid w:val="003E55F0"/>
    <w:rsid w:val="003E6B16"/>
    <w:rsid w:val="003E718C"/>
    <w:rsid w:val="003F08D3"/>
    <w:rsid w:val="003F3329"/>
    <w:rsid w:val="003F3EF0"/>
    <w:rsid w:val="003F5346"/>
    <w:rsid w:val="003F69AA"/>
    <w:rsid w:val="003F6F99"/>
    <w:rsid w:val="003F7BE2"/>
    <w:rsid w:val="004010D4"/>
    <w:rsid w:val="00402DA0"/>
    <w:rsid w:val="00403EB9"/>
    <w:rsid w:val="004044F6"/>
    <w:rsid w:val="00404855"/>
    <w:rsid w:val="004074D7"/>
    <w:rsid w:val="00410755"/>
    <w:rsid w:val="00410F55"/>
    <w:rsid w:val="0041366D"/>
    <w:rsid w:val="00413F3B"/>
    <w:rsid w:val="00415434"/>
    <w:rsid w:val="00415735"/>
    <w:rsid w:val="004159D6"/>
    <w:rsid w:val="00415A6E"/>
    <w:rsid w:val="0041608E"/>
    <w:rsid w:val="004163AF"/>
    <w:rsid w:val="00420D51"/>
    <w:rsid w:val="004226D1"/>
    <w:rsid w:val="00422A3E"/>
    <w:rsid w:val="004244B2"/>
    <w:rsid w:val="004256F6"/>
    <w:rsid w:val="00426285"/>
    <w:rsid w:val="0042753B"/>
    <w:rsid w:val="004303C8"/>
    <w:rsid w:val="0043128C"/>
    <w:rsid w:val="004327E4"/>
    <w:rsid w:val="00435383"/>
    <w:rsid w:val="004354BD"/>
    <w:rsid w:val="00435576"/>
    <w:rsid w:val="004362F2"/>
    <w:rsid w:val="00436CA4"/>
    <w:rsid w:val="00440CD4"/>
    <w:rsid w:val="00445C64"/>
    <w:rsid w:val="00445ECD"/>
    <w:rsid w:val="00446AE0"/>
    <w:rsid w:val="004478B6"/>
    <w:rsid w:val="00447F73"/>
    <w:rsid w:val="00450CB2"/>
    <w:rsid w:val="00451023"/>
    <w:rsid w:val="004523BA"/>
    <w:rsid w:val="00452B71"/>
    <w:rsid w:val="00456815"/>
    <w:rsid w:val="0045696D"/>
    <w:rsid w:val="00456C03"/>
    <w:rsid w:val="00461612"/>
    <w:rsid w:val="00463874"/>
    <w:rsid w:val="004642FB"/>
    <w:rsid w:val="0046477E"/>
    <w:rsid w:val="00470386"/>
    <w:rsid w:val="00470AEC"/>
    <w:rsid w:val="00472D7B"/>
    <w:rsid w:val="00474329"/>
    <w:rsid w:val="00474471"/>
    <w:rsid w:val="00480371"/>
    <w:rsid w:val="00482027"/>
    <w:rsid w:val="0048225E"/>
    <w:rsid w:val="00483F6B"/>
    <w:rsid w:val="00485A17"/>
    <w:rsid w:val="004897DD"/>
    <w:rsid w:val="00492ACC"/>
    <w:rsid w:val="0049567F"/>
    <w:rsid w:val="00497C90"/>
    <w:rsid w:val="004A1658"/>
    <w:rsid w:val="004A1E6F"/>
    <w:rsid w:val="004A39EA"/>
    <w:rsid w:val="004A4975"/>
    <w:rsid w:val="004A4E62"/>
    <w:rsid w:val="004A6612"/>
    <w:rsid w:val="004B41EA"/>
    <w:rsid w:val="004B463D"/>
    <w:rsid w:val="004B5565"/>
    <w:rsid w:val="004B5793"/>
    <w:rsid w:val="004B6486"/>
    <w:rsid w:val="004C22A3"/>
    <w:rsid w:val="004C5B19"/>
    <w:rsid w:val="004C6969"/>
    <w:rsid w:val="004D1741"/>
    <w:rsid w:val="004D3282"/>
    <w:rsid w:val="004D3B48"/>
    <w:rsid w:val="004D3BC8"/>
    <w:rsid w:val="004D4341"/>
    <w:rsid w:val="004D5184"/>
    <w:rsid w:val="004D7A6B"/>
    <w:rsid w:val="004E0A17"/>
    <w:rsid w:val="004E145C"/>
    <w:rsid w:val="004E252C"/>
    <w:rsid w:val="004E27CD"/>
    <w:rsid w:val="004E40DE"/>
    <w:rsid w:val="004E58DD"/>
    <w:rsid w:val="004F027C"/>
    <w:rsid w:val="004F03CE"/>
    <w:rsid w:val="004F1C9C"/>
    <w:rsid w:val="004F1F76"/>
    <w:rsid w:val="004F2A9F"/>
    <w:rsid w:val="004F52F7"/>
    <w:rsid w:val="004F60E8"/>
    <w:rsid w:val="005014F3"/>
    <w:rsid w:val="00501FE8"/>
    <w:rsid w:val="00502094"/>
    <w:rsid w:val="0050334F"/>
    <w:rsid w:val="00503592"/>
    <w:rsid w:val="005049A2"/>
    <w:rsid w:val="00504A83"/>
    <w:rsid w:val="00504E8D"/>
    <w:rsid w:val="0050700B"/>
    <w:rsid w:val="00507BCF"/>
    <w:rsid w:val="00515279"/>
    <w:rsid w:val="0051554E"/>
    <w:rsid w:val="00521C41"/>
    <w:rsid w:val="005245BB"/>
    <w:rsid w:val="00525234"/>
    <w:rsid w:val="00525AAC"/>
    <w:rsid w:val="00525D00"/>
    <w:rsid w:val="005275E6"/>
    <w:rsid w:val="00530063"/>
    <w:rsid w:val="00532611"/>
    <w:rsid w:val="0053293E"/>
    <w:rsid w:val="00537F51"/>
    <w:rsid w:val="00540E48"/>
    <w:rsid w:val="0054184C"/>
    <w:rsid w:val="005419FE"/>
    <w:rsid w:val="00541CE7"/>
    <w:rsid w:val="00545A3B"/>
    <w:rsid w:val="00547228"/>
    <w:rsid w:val="00547CDF"/>
    <w:rsid w:val="0055093A"/>
    <w:rsid w:val="005541D7"/>
    <w:rsid w:val="00554A9D"/>
    <w:rsid w:val="005555FB"/>
    <w:rsid w:val="005562B6"/>
    <w:rsid w:val="0055648F"/>
    <w:rsid w:val="00556B88"/>
    <w:rsid w:val="005638BE"/>
    <w:rsid w:val="0056460E"/>
    <w:rsid w:val="0056514A"/>
    <w:rsid w:val="00566280"/>
    <w:rsid w:val="00567E26"/>
    <w:rsid w:val="0057483F"/>
    <w:rsid w:val="00575DBC"/>
    <w:rsid w:val="00576133"/>
    <w:rsid w:val="00576799"/>
    <w:rsid w:val="005767B0"/>
    <w:rsid w:val="00581643"/>
    <w:rsid w:val="00583695"/>
    <w:rsid w:val="005837A8"/>
    <w:rsid w:val="00583886"/>
    <w:rsid w:val="005839E5"/>
    <w:rsid w:val="00585432"/>
    <w:rsid w:val="00586017"/>
    <w:rsid w:val="00587BB2"/>
    <w:rsid w:val="00590185"/>
    <w:rsid w:val="0059032A"/>
    <w:rsid w:val="0059550A"/>
    <w:rsid w:val="005958B3"/>
    <w:rsid w:val="00595A30"/>
    <w:rsid w:val="00596D1E"/>
    <w:rsid w:val="005973D3"/>
    <w:rsid w:val="0059748E"/>
    <w:rsid w:val="005A03D4"/>
    <w:rsid w:val="005A2DE0"/>
    <w:rsid w:val="005A3099"/>
    <w:rsid w:val="005A7E52"/>
    <w:rsid w:val="005A7FB2"/>
    <w:rsid w:val="005B1EE6"/>
    <w:rsid w:val="005B3554"/>
    <w:rsid w:val="005B3779"/>
    <w:rsid w:val="005B5138"/>
    <w:rsid w:val="005C0D90"/>
    <w:rsid w:val="005C2A62"/>
    <w:rsid w:val="005C31E4"/>
    <w:rsid w:val="005C4099"/>
    <w:rsid w:val="005C4C3E"/>
    <w:rsid w:val="005C7975"/>
    <w:rsid w:val="005D12B7"/>
    <w:rsid w:val="005D2F66"/>
    <w:rsid w:val="005D377C"/>
    <w:rsid w:val="005D609D"/>
    <w:rsid w:val="005D61BB"/>
    <w:rsid w:val="005D72F6"/>
    <w:rsid w:val="005E0AB7"/>
    <w:rsid w:val="005E1035"/>
    <w:rsid w:val="005E18A5"/>
    <w:rsid w:val="005E294F"/>
    <w:rsid w:val="005E7732"/>
    <w:rsid w:val="005F44B8"/>
    <w:rsid w:val="005F5836"/>
    <w:rsid w:val="005F6A1A"/>
    <w:rsid w:val="006004B7"/>
    <w:rsid w:val="0060244E"/>
    <w:rsid w:val="00602504"/>
    <w:rsid w:val="006039DE"/>
    <w:rsid w:val="00606E01"/>
    <w:rsid w:val="00610CDB"/>
    <w:rsid w:val="00611D6D"/>
    <w:rsid w:val="00612D05"/>
    <w:rsid w:val="006134B9"/>
    <w:rsid w:val="006137A2"/>
    <w:rsid w:val="00616ADC"/>
    <w:rsid w:val="006222CC"/>
    <w:rsid w:val="00624612"/>
    <w:rsid w:val="006270F0"/>
    <w:rsid w:val="00627570"/>
    <w:rsid w:val="00627FA8"/>
    <w:rsid w:val="0063114C"/>
    <w:rsid w:val="00641F99"/>
    <w:rsid w:val="00645401"/>
    <w:rsid w:val="00650349"/>
    <w:rsid w:val="0065374D"/>
    <w:rsid w:val="006537BD"/>
    <w:rsid w:val="0065510E"/>
    <w:rsid w:val="0065537F"/>
    <w:rsid w:val="00656BDE"/>
    <w:rsid w:val="00656CE7"/>
    <w:rsid w:val="006604E2"/>
    <w:rsid w:val="00662A09"/>
    <w:rsid w:val="00663C40"/>
    <w:rsid w:val="006650C1"/>
    <w:rsid w:val="006665A6"/>
    <w:rsid w:val="006718B6"/>
    <w:rsid w:val="00671FE1"/>
    <w:rsid w:val="00673F63"/>
    <w:rsid w:val="00674810"/>
    <w:rsid w:val="00675F68"/>
    <w:rsid w:val="00681DE4"/>
    <w:rsid w:val="00681E82"/>
    <w:rsid w:val="00682313"/>
    <w:rsid w:val="00683255"/>
    <w:rsid w:val="00684BA6"/>
    <w:rsid w:val="00685A70"/>
    <w:rsid w:val="0069105D"/>
    <w:rsid w:val="00691E4F"/>
    <w:rsid w:val="00696C7A"/>
    <w:rsid w:val="00696ED3"/>
    <w:rsid w:val="00697A54"/>
    <w:rsid w:val="006A03D4"/>
    <w:rsid w:val="006A45E8"/>
    <w:rsid w:val="006A4B5F"/>
    <w:rsid w:val="006A4CB4"/>
    <w:rsid w:val="006A5DAE"/>
    <w:rsid w:val="006A6B7D"/>
    <w:rsid w:val="006B04BB"/>
    <w:rsid w:val="006B0FAA"/>
    <w:rsid w:val="006B1279"/>
    <w:rsid w:val="006B48C7"/>
    <w:rsid w:val="006B50E9"/>
    <w:rsid w:val="006B59C5"/>
    <w:rsid w:val="006B6BC0"/>
    <w:rsid w:val="006B70C2"/>
    <w:rsid w:val="006C43E5"/>
    <w:rsid w:val="006C506D"/>
    <w:rsid w:val="006C6889"/>
    <w:rsid w:val="006D2EE1"/>
    <w:rsid w:val="006D500F"/>
    <w:rsid w:val="006D5CFC"/>
    <w:rsid w:val="006D5EFB"/>
    <w:rsid w:val="006D627B"/>
    <w:rsid w:val="006D6F4D"/>
    <w:rsid w:val="006E092E"/>
    <w:rsid w:val="006E098A"/>
    <w:rsid w:val="006E0A18"/>
    <w:rsid w:val="006E0E29"/>
    <w:rsid w:val="006E1728"/>
    <w:rsid w:val="006E29E9"/>
    <w:rsid w:val="006E7B62"/>
    <w:rsid w:val="006F27F5"/>
    <w:rsid w:val="006F2B3D"/>
    <w:rsid w:val="006F6C2E"/>
    <w:rsid w:val="0070009B"/>
    <w:rsid w:val="00701855"/>
    <w:rsid w:val="00701978"/>
    <w:rsid w:val="00701DE0"/>
    <w:rsid w:val="00702893"/>
    <w:rsid w:val="00702AA9"/>
    <w:rsid w:val="007041D7"/>
    <w:rsid w:val="00704853"/>
    <w:rsid w:val="00705676"/>
    <w:rsid w:val="00705A49"/>
    <w:rsid w:val="00707685"/>
    <w:rsid w:val="0071138D"/>
    <w:rsid w:val="00712863"/>
    <w:rsid w:val="00712D8E"/>
    <w:rsid w:val="00713C8D"/>
    <w:rsid w:val="00714C1B"/>
    <w:rsid w:val="007212A4"/>
    <w:rsid w:val="00721B6F"/>
    <w:rsid w:val="007248A0"/>
    <w:rsid w:val="007261B3"/>
    <w:rsid w:val="007303B6"/>
    <w:rsid w:val="00731E2C"/>
    <w:rsid w:val="0073241F"/>
    <w:rsid w:val="00732E0F"/>
    <w:rsid w:val="00734AFB"/>
    <w:rsid w:val="00743B6B"/>
    <w:rsid w:val="0074584B"/>
    <w:rsid w:val="00746A09"/>
    <w:rsid w:val="00746E52"/>
    <w:rsid w:val="0075328D"/>
    <w:rsid w:val="007532AC"/>
    <w:rsid w:val="00753F59"/>
    <w:rsid w:val="00757B0E"/>
    <w:rsid w:val="0076080E"/>
    <w:rsid w:val="00761B34"/>
    <w:rsid w:val="007647D3"/>
    <w:rsid w:val="0076700E"/>
    <w:rsid w:val="00772BFC"/>
    <w:rsid w:val="00774705"/>
    <w:rsid w:val="00781B4C"/>
    <w:rsid w:val="00783257"/>
    <w:rsid w:val="0078411F"/>
    <w:rsid w:val="0079178E"/>
    <w:rsid w:val="007A00FB"/>
    <w:rsid w:val="007A1500"/>
    <w:rsid w:val="007A1F37"/>
    <w:rsid w:val="007A26A3"/>
    <w:rsid w:val="007A57F6"/>
    <w:rsid w:val="007A639F"/>
    <w:rsid w:val="007B0B70"/>
    <w:rsid w:val="007B0D28"/>
    <w:rsid w:val="007B2C58"/>
    <w:rsid w:val="007B2EFF"/>
    <w:rsid w:val="007B4035"/>
    <w:rsid w:val="007B4A9D"/>
    <w:rsid w:val="007B7091"/>
    <w:rsid w:val="007C1A7F"/>
    <w:rsid w:val="007C3040"/>
    <w:rsid w:val="007C32AA"/>
    <w:rsid w:val="007D61B3"/>
    <w:rsid w:val="007D7241"/>
    <w:rsid w:val="007E0A19"/>
    <w:rsid w:val="007E0DD1"/>
    <w:rsid w:val="007E4099"/>
    <w:rsid w:val="007E526F"/>
    <w:rsid w:val="007E52E1"/>
    <w:rsid w:val="007E6C0F"/>
    <w:rsid w:val="007E765B"/>
    <w:rsid w:val="007F4751"/>
    <w:rsid w:val="007F5310"/>
    <w:rsid w:val="007F56B1"/>
    <w:rsid w:val="007F7E1B"/>
    <w:rsid w:val="00800179"/>
    <w:rsid w:val="0080061A"/>
    <w:rsid w:val="00803EA6"/>
    <w:rsid w:val="008046C6"/>
    <w:rsid w:val="00804984"/>
    <w:rsid w:val="008058FB"/>
    <w:rsid w:val="00807310"/>
    <w:rsid w:val="00811497"/>
    <w:rsid w:val="00811B20"/>
    <w:rsid w:val="00812BB8"/>
    <w:rsid w:val="00815B21"/>
    <w:rsid w:val="00816584"/>
    <w:rsid w:val="00817248"/>
    <w:rsid w:val="00817514"/>
    <w:rsid w:val="00817B85"/>
    <w:rsid w:val="008209FD"/>
    <w:rsid w:val="0082193A"/>
    <w:rsid w:val="00821D2A"/>
    <w:rsid w:val="00822376"/>
    <w:rsid w:val="00827833"/>
    <w:rsid w:val="00833065"/>
    <w:rsid w:val="0083348F"/>
    <w:rsid w:val="0083405F"/>
    <w:rsid w:val="00834EA9"/>
    <w:rsid w:val="00836133"/>
    <w:rsid w:val="008377D6"/>
    <w:rsid w:val="0084134A"/>
    <w:rsid w:val="008516C1"/>
    <w:rsid w:val="00851CFE"/>
    <w:rsid w:val="00856E31"/>
    <w:rsid w:val="00860322"/>
    <w:rsid w:val="00860404"/>
    <w:rsid w:val="00860630"/>
    <w:rsid w:val="008625F6"/>
    <w:rsid w:val="00862867"/>
    <w:rsid w:val="00862A53"/>
    <w:rsid w:val="00862B09"/>
    <w:rsid w:val="00862CFB"/>
    <w:rsid w:val="008633A7"/>
    <w:rsid w:val="00863821"/>
    <w:rsid w:val="008651C6"/>
    <w:rsid w:val="00866C42"/>
    <w:rsid w:val="00870FCA"/>
    <w:rsid w:val="00874C22"/>
    <w:rsid w:val="00874C2A"/>
    <w:rsid w:val="008757CB"/>
    <w:rsid w:val="0088169D"/>
    <w:rsid w:val="008842DC"/>
    <w:rsid w:val="00884D04"/>
    <w:rsid w:val="00886E45"/>
    <w:rsid w:val="00887E9A"/>
    <w:rsid w:val="00895630"/>
    <w:rsid w:val="008A15CA"/>
    <w:rsid w:val="008A24A9"/>
    <w:rsid w:val="008A3DE2"/>
    <w:rsid w:val="008A4E8D"/>
    <w:rsid w:val="008A512E"/>
    <w:rsid w:val="008A736A"/>
    <w:rsid w:val="008B1763"/>
    <w:rsid w:val="008B206E"/>
    <w:rsid w:val="008B716A"/>
    <w:rsid w:val="008B7982"/>
    <w:rsid w:val="008C168D"/>
    <w:rsid w:val="008C4068"/>
    <w:rsid w:val="008C6FFA"/>
    <w:rsid w:val="008C7C7E"/>
    <w:rsid w:val="008D0705"/>
    <w:rsid w:val="008D119C"/>
    <w:rsid w:val="008D31CD"/>
    <w:rsid w:val="008E3868"/>
    <w:rsid w:val="008E509C"/>
    <w:rsid w:val="008E65AF"/>
    <w:rsid w:val="008E6882"/>
    <w:rsid w:val="008F20B3"/>
    <w:rsid w:val="008F3A13"/>
    <w:rsid w:val="008F6BA9"/>
    <w:rsid w:val="008F71E1"/>
    <w:rsid w:val="00903848"/>
    <w:rsid w:val="00916F56"/>
    <w:rsid w:val="0092141E"/>
    <w:rsid w:val="00923A66"/>
    <w:rsid w:val="00924163"/>
    <w:rsid w:val="00924559"/>
    <w:rsid w:val="00927042"/>
    <w:rsid w:val="009317CC"/>
    <w:rsid w:val="00933AAE"/>
    <w:rsid w:val="009356B8"/>
    <w:rsid w:val="00936F20"/>
    <w:rsid w:val="00944AE7"/>
    <w:rsid w:val="00945724"/>
    <w:rsid w:val="009467FD"/>
    <w:rsid w:val="00946E71"/>
    <w:rsid w:val="00947031"/>
    <w:rsid w:val="00947083"/>
    <w:rsid w:val="009522FE"/>
    <w:rsid w:val="00957382"/>
    <w:rsid w:val="00961480"/>
    <w:rsid w:val="00961D3F"/>
    <w:rsid w:val="00962045"/>
    <w:rsid w:val="00966B00"/>
    <w:rsid w:val="00966B7E"/>
    <w:rsid w:val="00967D62"/>
    <w:rsid w:val="00967F41"/>
    <w:rsid w:val="009724A9"/>
    <w:rsid w:val="00974B5F"/>
    <w:rsid w:val="00975A41"/>
    <w:rsid w:val="00976506"/>
    <w:rsid w:val="00977C0B"/>
    <w:rsid w:val="00980AD9"/>
    <w:rsid w:val="00981860"/>
    <w:rsid w:val="009822E9"/>
    <w:rsid w:val="00983A46"/>
    <w:rsid w:val="0098602B"/>
    <w:rsid w:val="00987009"/>
    <w:rsid w:val="0098759A"/>
    <w:rsid w:val="00987B93"/>
    <w:rsid w:val="0099655C"/>
    <w:rsid w:val="00997E2C"/>
    <w:rsid w:val="009A0AAD"/>
    <w:rsid w:val="009A0F64"/>
    <w:rsid w:val="009A3304"/>
    <w:rsid w:val="009A39C3"/>
    <w:rsid w:val="009A5EF7"/>
    <w:rsid w:val="009B143C"/>
    <w:rsid w:val="009B2B60"/>
    <w:rsid w:val="009B3C2C"/>
    <w:rsid w:val="009B7016"/>
    <w:rsid w:val="009C0359"/>
    <w:rsid w:val="009C1001"/>
    <w:rsid w:val="009C1755"/>
    <w:rsid w:val="009C223F"/>
    <w:rsid w:val="009C37DE"/>
    <w:rsid w:val="009C39A2"/>
    <w:rsid w:val="009D0162"/>
    <w:rsid w:val="009D0EEB"/>
    <w:rsid w:val="009D1103"/>
    <w:rsid w:val="009D30DE"/>
    <w:rsid w:val="009D6C2B"/>
    <w:rsid w:val="009E18F3"/>
    <w:rsid w:val="009E227D"/>
    <w:rsid w:val="009E2A0A"/>
    <w:rsid w:val="009E3518"/>
    <w:rsid w:val="009E3ED7"/>
    <w:rsid w:val="009E451F"/>
    <w:rsid w:val="009E7DB7"/>
    <w:rsid w:val="009F0F8B"/>
    <w:rsid w:val="009F2664"/>
    <w:rsid w:val="009F4427"/>
    <w:rsid w:val="009F5FA1"/>
    <w:rsid w:val="009F76B2"/>
    <w:rsid w:val="00A01F34"/>
    <w:rsid w:val="00A042FF"/>
    <w:rsid w:val="00A06DE6"/>
    <w:rsid w:val="00A074B0"/>
    <w:rsid w:val="00A07C91"/>
    <w:rsid w:val="00A13E7B"/>
    <w:rsid w:val="00A1502A"/>
    <w:rsid w:val="00A17F16"/>
    <w:rsid w:val="00A20329"/>
    <w:rsid w:val="00A21458"/>
    <w:rsid w:val="00A21A78"/>
    <w:rsid w:val="00A23E8F"/>
    <w:rsid w:val="00A24394"/>
    <w:rsid w:val="00A26DCE"/>
    <w:rsid w:val="00A30768"/>
    <w:rsid w:val="00A32B32"/>
    <w:rsid w:val="00A344E7"/>
    <w:rsid w:val="00A373D2"/>
    <w:rsid w:val="00A375C1"/>
    <w:rsid w:val="00A425C1"/>
    <w:rsid w:val="00A45150"/>
    <w:rsid w:val="00A46420"/>
    <w:rsid w:val="00A47204"/>
    <w:rsid w:val="00A47F47"/>
    <w:rsid w:val="00A50894"/>
    <w:rsid w:val="00A51C60"/>
    <w:rsid w:val="00A52A68"/>
    <w:rsid w:val="00A57867"/>
    <w:rsid w:val="00A57B7F"/>
    <w:rsid w:val="00A6054F"/>
    <w:rsid w:val="00A60BB8"/>
    <w:rsid w:val="00A618D3"/>
    <w:rsid w:val="00A62470"/>
    <w:rsid w:val="00A62DFA"/>
    <w:rsid w:val="00A65885"/>
    <w:rsid w:val="00A65DF9"/>
    <w:rsid w:val="00A660A8"/>
    <w:rsid w:val="00A6734C"/>
    <w:rsid w:val="00A67B20"/>
    <w:rsid w:val="00A7093E"/>
    <w:rsid w:val="00A7094C"/>
    <w:rsid w:val="00A71775"/>
    <w:rsid w:val="00A7561D"/>
    <w:rsid w:val="00A76799"/>
    <w:rsid w:val="00A767B3"/>
    <w:rsid w:val="00A774C6"/>
    <w:rsid w:val="00A81781"/>
    <w:rsid w:val="00A81F79"/>
    <w:rsid w:val="00A8238B"/>
    <w:rsid w:val="00A8466F"/>
    <w:rsid w:val="00A85712"/>
    <w:rsid w:val="00A87691"/>
    <w:rsid w:val="00A87FCC"/>
    <w:rsid w:val="00A91720"/>
    <w:rsid w:val="00A9243F"/>
    <w:rsid w:val="00A9274D"/>
    <w:rsid w:val="00A94436"/>
    <w:rsid w:val="00A94455"/>
    <w:rsid w:val="00A95616"/>
    <w:rsid w:val="00A962AE"/>
    <w:rsid w:val="00A9647D"/>
    <w:rsid w:val="00AA3F77"/>
    <w:rsid w:val="00AA4128"/>
    <w:rsid w:val="00AA6889"/>
    <w:rsid w:val="00AB03DB"/>
    <w:rsid w:val="00AB0DF8"/>
    <w:rsid w:val="00AB160A"/>
    <w:rsid w:val="00AB1CA9"/>
    <w:rsid w:val="00AB2816"/>
    <w:rsid w:val="00AB313F"/>
    <w:rsid w:val="00AB3593"/>
    <w:rsid w:val="00AB3BEB"/>
    <w:rsid w:val="00AB4E0A"/>
    <w:rsid w:val="00AB6D0D"/>
    <w:rsid w:val="00AC07B8"/>
    <w:rsid w:val="00AC08E6"/>
    <w:rsid w:val="00AC2165"/>
    <w:rsid w:val="00AC5988"/>
    <w:rsid w:val="00AC5B1C"/>
    <w:rsid w:val="00AD0551"/>
    <w:rsid w:val="00AD11EA"/>
    <w:rsid w:val="00AD24BC"/>
    <w:rsid w:val="00AD3942"/>
    <w:rsid w:val="00AD497E"/>
    <w:rsid w:val="00AD591D"/>
    <w:rsid w:val="00AD660F"/>
    <w:rsid w:val="00AD78C4"/>
    <w:rsid w:val="00AD7B63"/>
    <w:rsid w:val="00AE0563"/>
    <w:rsid w:val="00AE12FC"/>
    <w:rsid w:val="00AE20C3"/>
    <w:rsid w:val="00AE3ABC"/>
    <w:rsid w:val="00AE4045"/>
    <w:rsid w:val="00AE62C7"/>
    <w:rsid w:val="00AE687E"/>
    <w:rsid w:val="00AE79C3"/>
    <w:rsid w:val="00AF1108"/>
    <w:rsid w:val="00AF3244"/>
    <w:rsid w:val="00AF4C70"/>
    <w:rsid w:val="00AF5384"/>
    <w:rsid w:val="00AF668B"/>
    <w:rsid w:val="00B01553"/>
    <w:rsid w:val="00B02B2E"/>
    <w:rsid w:val="00B02E7B"/>
    <w:rsid w:val="00B06FF8"/>
    <w:rsid w:val="00B10222"/>
    <w:rsid w:val="00B1594D"/>
    <w:rsid w:val="00B201DE"/>
    <w:rsid w:val="00B2209B"/>
    <w:rsid w:val="00B23BAB"/>
    <w:rsid w:val="00B26D8C"/>
    <w:rsid w:val="00B32DD7"/>
    <w:rsid w:val="00B32F2D"/>
    <w:rsid w:val="00B35359"/>
    <w:rsid w:val="00B3613E"/>
    <w:rsid w:val="00B41A0C"/>
    <w:rsid w:val="00B4305A"/>
    <w:rsid w:val="00B45839"/>
    <w:rsid w:val="00B46E52"/>
    <w:rsid w:val="00B5122F"/>
    <w:rsid w:val="00B520FA"/>
    <w:rsid w:val="00B576AF"/>
    <w:rsid w:val="00B602FE"/>
    <w:rsid w:val="00B60AC6"/>
    <w:rsid w:val="00B645F9"/>
    <w:rsid w:val="00B66900"/>
    <w:rsid w:val="00B67532"/>
    <w:rsid w:val="00B73FBE"/>
    <w:rsid w:val="00B7400D"/>
    <w:rsid w:val="00B75AE3"/>
    <w:rsid w:val="00B762D0"/>
    <w:rsid w:val="00B81644"/>
    <w:rsid w:val="00B81762"/>
    <w:rsid w:val="00B81818"/>
    <w:rsid w:val="00B82D5F"/>
    <w:rsid w:val="00B83BA2"/>
    <w:rsid w:val="00B83E51"/>
    <w:rsid w:val="00B859BA"/>
    <w:rsid w:val="00B8759B"/>
    <w:rsid w:val="00B90010"/>
    <w:rsid w:val="00B90713"/>
    <w:rsid w:val="00B90BE5"/>
    <w:rsid w:val="00B93894"/>
    <w:rsid w:val="00B94A44"/>
    <w:rsid w:val="00B94E7A"/>
    <w:rsid w:val="00B955BE"/>
    <w:rsid w:val="00BA17D9"/>
    <w:rsid w:val="00BA2336"/>
    <w:rsid w:val="00BA2D5B"/>
    <w:rsid w:val="00BA5FF1"/>
    <w:rsid w:val="00BA7097"/>
    <w:rsid w:val="00BA7B39"/>
    <w:rsid w:val="00BB072C"/>
    <w:rsid w:val="00BB1B09"/>
    <w:rsid w:val="00BB4A1B"/>
    <w:rsid w:val="00BB5F74"/>
    <w:rsid w:val="00BB7F9C"/>
    <w:rsid w:val="00BC4AAF"/>
    <w:rsid w:val="00BC7F6D"/>
    <w:rsid w:val="00BD66F0"/>
    <w:rsid w:val="00BD68A6"/>
    <w:rsid w:val="00BD6E4A"/>
    <w:rsid w:val="00BD7DD2"/>
    <w:rsid w:val="00BE101F"/>
    <w:rsid w:val="00BE5169"/>
    <w:rsid w:val="00BE53DB"/>
    <w:rsid w:val="00BE59D2"/>
    <w:rsid w:val="00BE6018"/>
    <w:rsid w:val="00BE6458"/>
    <w:rsid w:val="00BE71AA"/>
    <w:rsid w:val="00BF0E41"/>
    <w:rsid w:val="00BF376E"/>
    <w:rsid w:val="00BF41BF"/>
    <w:rsid w:val="00BF49DE"/>
    <w:rsid w:val="00BF57CC"/>
    <w:rsid w:val="00BF620D"/>
    <w:rsid w:val="00BF756E"/>
    <w:rsid w:val="00C00894"/>
    <w:rsid w:val="00C0209E"/>
    <w:rsid w:val="00C0528F"/>
    <w:rsid w:val="00C06A98"/>
    <w:rsid w:val="00C07DF3"/>
    <w:rsid w:val="00C10E01"/>
    <w:rsid w:val="00C11810"/>
    <w:rsid w:val="00C1192C"/>
    <w:rsid w:val="00C140E5"/>
    <w:rsid w:val="00C15F08"/>
    <w:rsid w:val="00C2056B"/>
    <w:rsid w:val="00C23016"/>
    <w:rsid w:val="00C24C5D"/>
    <w:rsid w:val="00C262B1"/>
    <w:rsid w:val="00C26873"/>
    <w:rsid w:val="00C318F1"/>
    <w:rsid w:val="00C31987"/>
    <w:rsid w:val="00C32AC5"/>
    <w:rsid w:val="00C333DD"/>
    <w:rsid w:val="00C339D6"/>
    <w:rsid w:val="00C376D9"/>
    <w:rsid w:val="00C378CA"/>
    <w:rsid w:val="00C40EE8"/>
    <w:rsid w:val="00C438E7"/>
    <w:rsid w:val="00C45E68"/>
    <w:rsid w:val="00C47CA5"/>
    <w:rsid w:val="00C51179"/>
    <w:rsid w:val="00C524A0"/>
    <w:rsid w:val="00C5350F"/>
    <w:rsid w:val="00C54457"/>
    <w:rsid w:val="00C57138"/>
    <w:rsid w:val="00C5A4E5"/>
    <w:rsid w:val="00C608A8"/>
    <w:rsid w:val="00C60DA5"/>
    <w:rsid w:val="00C65A53"/>
    <w:rsid w:val="00C6693F"/>
    <w:rsid w:val="00C66BFF"/>
    <w:rsid w:val="00C66E0D"/>
    <w:rsid w:val="00C66EEA"/>
    <w:rsid w:val="00C670C0"/>
    <w:rsid w:val="00C710AB"/>
    <w:rsid w:val="00C730EC"/>
    <w:rsid w:val="00C7340F"/>
    <w:rsid w:val="00C73FA1"/>
    <w:rsid w:val="00C817FE"/>
    <w:rsid w:val="00C818AA"/>
    <w:rsid w:val="00C82A65"/>
    <w:rsid w:val="00C86723"/>
    <w:rsid w:val="00C92BCD"/>
    <w:rsid w:val="00C96F31"/>
    <w:rsid w:val="00CA18F9"/>
    <w:rsid w:val="00CA28A8"/>
    <w:rsid w:val="00CB0E01"/>
    <w:rsid w:val="00CB2632"/>
    <w:rsid w:val="00CB7065"/>
    <w:rsid w:val="00CB715B"/>
    <w:rsid w:val="00CB755E"/>
    <w:rsid w:val="00CC12FB"/>
    <w:rsid w:val="00CC2818"/>
    <w:rsid w:val="00CC29B2"/>
    <w:rsid w:val="00CC4472"/>
    <w:rsid w:val="00CD19E5"/>
    <w:rsid w:val="00CD2A2A"/>
    <w:rsid w:val="00CD360A"/>
    <w:rsid w:val="00CD44ED"/>
    <w:rsid w:val="00CD5BE7"/>
    <w:rsid w:val="00CD63FA"/>
    <w:rsid w:val="00CE05A8"/>
    <w:rsid w:val="00CE05C2"/>
    <w:rsid w:val="00CE3D18"/>
    <w:rsid w:val="00CE40A3"/>
    <w:rsid w:val="00CE6490"/>
    <w:rsid w:val="00CE7207"/>
    <w:rsid w:val="00CF04B1"/>
    <w:rsid w:val="00CF2E2F"/>
    <w:rsid w:val="00CF3953"/>
    <w:rsid w:val="00CF4600"/>
    <w:rsid w:val="00CF4626"/>
    <w:rsid w:val="00CF701C"/>
    <w:rsid w:val="00CF71DA"/>
    <w:rsid w:val="00CFC6F6"/>
    <w:rsid w:val="00D00217"/>
    <w:rsid w:val="00D00611"/>
    <w:rsid w:val="00D019AB"/>
    <w:rsid w:val="00D03480"/>
    <w:rsid w:val="00D12162"/>
    <w:rsid w:val="00D12476"/>
    <w:rsid w:val="00D13C13"/>
    <w:rsid w:val="00D13DAB"/>
    <w:rsid w:val="00D14DC7"/>
    <w:rsid w:val="00D14F0D"/>
    <w:rsid w:val="00D2075B"/>
    <w:rsid w:val="00D20861"/>
    <w:rsid w:val="00D20A95"/>
    <w:rsid w:val="00D2460F"/>
    <w:rsid w:val="00D30BB0"/>
    <w:rsid w:val="00D30EDF"/>
    <w:rsid w:val="00D32353"/>
    <w:rsid w:val="00D32FA5"/>
    <w:rsid w:val="00D33C4C"/>
    <w:rsid w:val="00D352E5"/>
    <w:rsid w:val="00D35E60"/>
    <w:rsid w:val="00D35FBF"/>
    <w:rsid w:val="00D37662"/>
    <w:rsid w:val="00D414E3"/>
    <w:rsid w:val="00D43A7A"/>
    <w:rsid w:val="00D44000"/>
    <w:rsid w:val="00D5009C"/>
    <w:rsid w:val="00D50229"/>
    <w:rsid w:val="00D532FC"/>
    <w:rsid w:val="00D53CD6"/>
    <w:rsid w:val="00D55717"/>
    <w:rsid w:val="00D55F3A"/>
    <w:rsid w:val="00D56F8D"/>
    <w:rsid w:val="00D6255B"/>
    <w:rsid w:val="00D634ED"/>
    <w:rsid w:val="00D65277"/>
    <w:rsid w:val="00D65A6C"/>
    <w:rsid w:val="00D65DCB"/>
    <w:rsid w:val="00D67036"/>
    <w:rsid w:val="00D672C7"/>
    <w:rsid w:val="00D70483"/>
    <w:rsid w:val="00D71DB5"/>
    <w:rsid w:val="00D73A17"/>
    <w:rsid w:val="00D8179E"/>
    <w:rsid w:val="00D82350"/>
    <w:rsid w:val="00D84129"/>
    <w:rsid w:val="00D90261"/>
    <w:rsid w:val="00D91418"/>
    <w:rsid w:val="00D91BD4"/>
    <w:rsid w:val="00D95AE6"/>
    <w:rsid w:val="00D977D9"/>
    <w:rsid w:val="00D97D5A"/>
    <w:rsid w:val="00DA081A"/>
    <w:rsid w:val="00DA0B8A"/>
    <w:rsid w:val="00DA2251"/>
    <w:rsid w:val="00DA482C"/>
    <w:rsid w:val="00DA625D"/>
    <w:rsid w:val="00DA6896"/>
    <w:rsid w:val="00DB37EC"/>
    <w:rsid w:val="00DB4B5C"/>
    <w:rsid w:val="00DB4FEB"/>
    <w:rsid w:val="00DB52AA"/>
    <w:rsid w:val="00DB53C1"/>
    <w:rsid w:val="00DB6293"/>
    <w:rsid w:val="00DB7AF4"/>
    <w:rsid w:val="00DB7CBE"/>
    <w:rsid w:val="00DC1B64"/>
    <w:rsid w:val="00DC26F3"/>
    <w:rsid w:val="00DC2B4F"/>
    <w:rsid w:val="00DC3CCD"/>
    <w:rsid w:val="00DC4400"/>
    <w:rsid w:val="00DC5F15"/>
    <w:rsid w:val="00DD050F"/>
    <w:rsid w:val="00DD1867"/>
    <w:rsid w:val="00DD1C2B"/>
    <w:rsid w:val="00DD293B"/>
    <w:rsid w:val="00DD4169"/>
    <w:rsid w:val="00DD4C44"/>
    <w:rsid w:val="00DD4CE3"/>
    <w:rsid w:val="00DD5670"/>
    <w:rsid w:val="00DE20DB"/>
    <w:rsid w:val="00DE5620"/>
    <w:rsid w:val="00DE7755"/>
    <w:rsid w:val="00DF0EC5"/>
    <w:rsid w:val="00DF13D7"/>
    <w:rsid w:val="00DF1EEC"/>
    <w:rsid w:val="00DF2126"/>
    <w:rsid w:val="00DF2F8B"/>
    <w:rsid w:val="00DF428A"/>
    <w:rsid w:val="00DF7B48"/>
    <w:rsid w:val="00E002AD"/>
    <w:rsid w:val="00E005CE"/>
    <w:rsid w:val="00E005DB"/>
    <w:rsid w:val="00E00C52"/>
    <w:rsid w:val="00E00F8C"/>
    <w:rsid w:val="00E0246E"/>
    <w:rsid w:val="00E032EB"/>
    <w:rsid w:val="00E116BA"/>
    <w:rsid w:val="00E153DC"/>
    <w:rsid w:val="00E15D92"/>
    <w:rsid w:val="00E1797F"/>
    <w:rsid w:val="00E201AF"/>
    <w:rsid w:val="00E21D68"/>
    <w:rsid w:val="00E23FDB"/>
    <w:rsid w:val="00E2780A"/>
    <w:rsid w:val="00E32A44"/>
    <w:rsid w:val="00E375C0"/>
    <w:rsid w:val="00E377E5"/>
    <w:rsid w:val="00E47999"/>
    <w:rsid w:val="00E50267"/>
    <w:rsid w:val="00E50268"/>
    <w:rsid w:val="00E52B99"/>
    <w:rsid w:val="00E53C3B"/>
    <w:rsid w:val="00E543AD"/>
    <w:rsid w:val="00E56BC6"/>
    <w:rsid w:val="00E60650"/>
    <w:rsid w:val="00E620D8"/>
    <w:rsid w:val="00E622FE"/>
    <w:rsid w:val="00E64FF9"/>
    <w:rsid w:val="00E65974"/>
    <w:rsid w:val="00E65B60"/>
    <w:rsid w:val="00E662E8"/>
    <w:rsid w:val="00E70DE8"/>
    <w:rsid w:val="00E71692"/>
    <w:rsid w:val="00E719BB"/>
    <w:rsid w:val="00E724C1"/>
    <w:rsid w:val="00E73914"/>
    <w:rsid w:val="00E75B3F"/>
    <w:rsid w:val="00E77FFE"/>
    <w:rsid w:val="00E81946"/>
    <w:rsid w:val="00E81CCB"/>
    <w:rsid w:val="00E841C3"/>
    <w:rsid w:val="00E93384"/>
    <w:rsid w:val="00E93703"/>
    <w:rsid w:val="00E94B32"/>
    <w:rsid w:val="00E94E3A"/>
    <w:rsid w:val="00E96E10"/>
    <w:rsid w:val="00EA18BA"/>
    <w:rsid w:val="00EA498F"/>
    <w:rsid w:val="00EA5378"/>
    <w:rsid w:val="00EA6D25"/>
    <w:rsid w:val="00EB00E6"/>
    <w:rsid w:val="00EB4FFD"/>
    <w:rsid w:val="00EB613D"/>
    <w:rsid w:val="00EB629F"/>
    <w:rsid w:val="00EC2683"/>
    <w:rsid w:val="00EC3635"/>
    <w:rsid w:val="00EC4129"/>
    <w:rsid w:val="00EC486D"/>
    <w:rsid w:val="00EC58B9"/>
    <w:rsid w:val="00EC66EE"/>
    <w:rsid w:val="00EC7791"/>
    <w:rsid w:val="00ED3F78"/>
    <w:rsid w:val="00ED7D30"/>
    <w:rsid w:val="00EE1A39"/>
    <w:rsid w:val="00EE45C8"/>
    <w:rsid w:val="00EE6FA6"/>
    <w:rsid w:val="00EE7993"/>
    <w:rsid w:val="00EF022D"/>
    <w:rsid w:val="00EF0536"/>
    <w:rsid w:val="00EF2981"/>
    <w:rsid w:val="00EF2D1A"/>
    <w:rsid w:val="00EF2E1C"/>
    <w:rsid w:val="00F03101"/>
    <w:rsid w:val="00F0460E"/>
    <w:rsid w:val="00F078C2"/>
    <w:rsid w:val="00F107B8"/>
    <w:rsid w:val="00F12D45"/>
    <w:rsid w:val="00F12F5F"/>
    <w:rsid w:val="00F136BD"/>
    <w:rsid w:val="00F1422E"/>
    <w:rsid w:val="00F16833"/>
    <w:rsid w:val="00F23F8C"/>
    <w:rsid w:val="00F249DB"/>
    <w:rsid w:val="00F24AB9"/>
    <w:rsid w:val="00F25A8F"/>
    <w:rsid w:val="00F25E6B"/>
    <w:rsid w:val="00F264F1"/>
    <w:rsid w:val="00F318E0"/>
    <w:rsid w:val="00F329D3"/>
    <w:rsid w:val="00F359BB"/>
    <w:rsid w:val="00F36676"/>
    <w:rsid w:val="00F36B1B"/>
    <w:rsid w:val="00F4054A"/>
    <w:rsid w:val="00F412ED"/>
    <w:rsid w:val="00F41CD5"/>
    <w:rsid w:val="00F4374F"/>
    <w:rsid w:val="00F44809"/>
    <w:rsid w:val="00F44FAE"/>
    <w:rsid w:val="00F4745F"/>
    <w:rsid w:val="00F4784B"/>
    <w:rsid w:val="00F50BC6"/>
    <w:rsid w:val="00F515CA"/>
    <w:rsid w:val="00F51631"/>
    <w:rsid w:val="00F51688"/>
    <w:rsid w:val="00F524C1"/>
    <w:rsid w:val="00F5382E"/>
    <w:rsid w:val="00F54CEC"/>
    <w:rsid w:val="00F57C6C"/>
    <w:rsid w:val="00F60B0A"/>
    <w:rsid w:val="00F60D92"/>
    <w:rsid w:val="00F60E0C"/>
    <w:rsid w:val="00F64005"/>
    <w:rsid w:val="00F660C6"/>
    <w:rsid w:val="00F703E2"/>
    <w:rsid w:val="00F71FB2"/>
    <w:rsid w:val="00F823D2"/>
    <w:rsid w:val="00F87E6F"/>
    <w:rsid w:val="00F87F8E"/>
    <w:rsid w:val="00F95DF7"/>
    <w:rsid w:val="00F96009"/>
    <w:rsid w:val="00F97DEA"/>
    <w:rsid w:val="00FA1376"/>
    <w:rsid w:val="00FA61AF"/>
    <w:rsid w:val="00FA780F"/>
    <w:rsid w:val="00FB41D3"/>
    <w:rsid w:val="00FB4B95"/>
    <w:rsid w:val="00FB7321"/>
    <w:rsid w:val="00FB73BE"/>
    <w:rsid w:val="00FC07F1"/>
    <w:rsid w:val="00FC16AA"/>
    <w:rsid w:val="00FC2AC7"/>
    <w:rsid w:val="00FC4C0C"/>
    <w:rsid w:val="00FC4DC4"/>
    <w:rsid w:val="00FC584C"/>
    <w:rsid w:val="00FC5D27"/>
    <w:rsid w:val="00FD0CA4"/>
    <w:rsid w:val="00FD0D81"/>
    <w:rsid w:val="00FD2020"/>
    <w:rsid w:val="00FD2472"/>
    <w:rsid w:val="00FD2D6D"/>
    <w:rsid w:val="00FD55DD"/>
    <w:rsid w:val="00FE202B"/>
    <w:rsid w:val="00FE5BB3"/>
    <w:rsid w:val="00FF1D6F"/>
    <w:rsid w:val="00FF1E3A"/>
    <w:rsid w:val="00FF24F1"/>
    <w:rsid w:val="00FF3303"/>
    <w:rsid w:val="00FF716E"/>
    <w:rsid w:val="015B5303"/>
    <w:rsid w:val="0177A971"/>
    <w:rsid w:val="01A07CC3"/>
    <w:rsid w:val="01B760ED"/>
    <w:rsid w:val="01EE5762"/>
    <w:rsid w:val="02339EF9"/>
    <w:rsid w:val="02597DE5"/>
    <w:rsid w:val="02C5F7FD"/>
    <w:rsid w:val="02FDA491"/>
    <w:rsid w:val="0304BFF6"/>
    <w:rsid w:val="03170A57"/>
    <w:rsid w:val="036EAF33"/>
    <w:rsid w:val="03BFD67B"/>
    <w:rsid w:val="03D153FB"/>
    <w:rsid w:val="03DCD2AE"/>
    <w:rsid w:val="04804BE5"/>
    <w:rsid w:val="04B205D7"/>
    <w:rsid w:val="052DAD3B"/>
    <w:rsid w:val="0540411E"/>
    <w:rsid w:val="0593C3AA"/>
    <w:rsid w:val="062ECA07"/>
    <w:rsid w:val="06BE0CB6"/>
    <w:rsid w:val="06F623CD"/>
    <w:rsid w:val="082ADEE2"/>
    <w:rsid w:val="08BC54A4"/>
    <w:rsid w:val="08D9136E"/>
    <w:rsid w:val="08DA7434"/>
    <w:rsid w:val="09BF9D35"/>
    <w:rsid w:val="0A757B47"/>
    <w:rsid w:val="0A80681F"/>
    <w:rsid w:val="0ACD6FE7"/>
    <w:rsid w:val="0AF2C0DA"/>
    <w:rsid w:val="0AFFF5DA"/>
    <w:rsid w:val="0BB1CB96"/>
    <w:rsid w:val="0C1F9127"/>
    <w:rsid w:val="0C22C8CE"/>
    <w:rsid w:val="0C9D098B"/>
    <w:rsid w:val="0CD4DC0F"/>
    <w:rsid w:val="0D4D9BF7"/>
    <w:rsid w:val="0D76D03B"/>
    <w:rsid w:val="0DA26164"/>
    <w:rsid w:val="0DBA8457"/>
    <w:rsid w:val="0E16BE4D"/>
    <w:rsid w:val="0E37AEF2"/>
    <w:rsid w:val="0E8055F9"/>
    <w:rsid w:val="10089167"/>
    <w:rsid w:val="1134AC30"/>
    <w:rsid w:val="114AA069"/>
    <w:rsid w:val="1175039D"/>
    <w:rsid w:val="117E8E57"/>
    <w:rsid w:val="11974E0B"/>
    <w:rsid w:val="12300699"/>
    <w:rsid w:val="123EF8FC"/>
    <w:rsid w:val="1258B9AE"/>
    <w:rsid w:val="125CD1B2"/>
    <w:rsid w:val="127FF502"/>
    <w:rsid w:val="12B6ACEA"/>
    <w:rsid w:val="12DE516E"/>
    <w:rsid w:val="13197102"/>
    <w:rsid w:val="146F1A38"/>
    <w:rsid w:val="158117D7"/>
    <w:rsid w:val="165A776B"/>
    <w:rsid w:val="169AD962"/>
    <w:rsid w:val="16B86FF8"/>
    <w:rsid w:val="16C64DCF"/>
    <w:rsid w:val="178583C5"/>
    <w:rsid w:val="17E9FC05"/>
    <w:rsid w:val="17EB685E"/>
    <w:rsid w:val="1802000A"/>
    <w:rsid w:val="18EC100A"/>
    <w:rsid w:val="19086F13"/>
    <w:rsid w:val="193EE7D1"/>
    <w:rsid w:val="194874DB"/>
    <w:rsid w:val="1A24309C"/>
    <w:rsid w:val="1A3CC25E"/>
    <w:rsid w:val="1A4EE016"/>
    <w:rsid w:val="1A837FB5"/>
    <w:rsid w:val="1ABD7C1C"/>
    <w:rsid w:val="1B5A82E3"/>
    <w:rsid w:val="1B7509E8"/>
    <w:rsid w:val="1B83A485"/>
    <w:rsid w:val="1BEEC5C4"/>
    <w:rsid w:val="1C4FD034"/>
    <w:rsid w:val="1D7BE06C"/>
    <w:rsid w:val="1E1411F1"/>
    <w:rsid w:val="1E21F04D"/>
    <w:rsid w:val="1E39F658"/>
    <w:rsid w:val="1F1028E9"/>
    <w:rsid w:val="1F9989E7"/>
    <w:rsid w:val="200E0E0E"/>
    <w:rsid w:val="20806726"/>
    <w:rsid w:val="209CF41A"/>
    <w:rsid w:val="211416AE"/>
    <w:rsid w:val="212F97D1"/>
    <w:rsid w:val="21EE5936"/>
    <w:rsid w:val="2207A3F6"/>
    <w:rsid w:val="22528F0A"/>
    <w:rsid w:val="228B9C42"/>
    <w:rsid w:val="24B127B0"/>
    <w:rsid w:val="24DC917C"/>
    <w:rsid w:val="24F83053"/>
    <w:rsid w:val="25663318"/>
    <w:rsid w:val="256A3E1F"/>
    <w:rsid w:val="25C33732"/>
    <w:rsid w:val="25F88CB3"/>
    <w:rsid w:val="261AD08B"/>
    <w:rsid w:val="266C6D0F"/>
    <w:rsid w:val="267F7998"/>
    <w:rsid w:val="269ED6D1"/>
    <w:rsid w:val="26B336B9"/>
    <w:rsid w:val="26BDD38E"/>
    <w:rsid w:val="27391C0D"/>
    <w:rsid w:val="27736F6A"/>
    <w:rsid w:val="277EF63B"/>
    <w:rsid w:val="27F939FB"/>
    <w:rsid w:val="280FD1A7"/>
    <w:rsid w:val="2815F8C5"/>
    <w:rsid w:val="28A89D77"/>
    <w:rsid w:val="291CBCF7"/>
    <w:rsid w:val="29ABA208"/>
    <w:rsid w:val="29F521E6"/>
    <w:rsid w:val="2A7202D2"/>
    <w:rsid w:val="2B11A9E5"/>
    <w:rsid w:val="2B22A061"/>
    <w:rsid w:val="2B375083"/>
    <w:rsid w:val="2C68CA56"/>
    <w:rsid w:val="2D87E975"/>
    <w:rsid w:val="2E08011C"/>
    <w:rsid w:val="2E0C229B"/>
    <w:rsid w:val="2ED1EBED"/>
    <w:rsid w:val="2F099881"/>
    <w:rsid w:val="2F281DB3"/>
    <w:rsid w:val="2FBBFAF2"/>
    <w:rsid w:val="3020A603"/>
    <w:rsid w:val="3053B1C2"/>
    <w:rsid w:val="30899D2D"/>
    <w:rsid w:val="30FF96B7"/>
    <w:rsid w:val="31474F32"/>
    <w:rsid w:val="31563193"/>
    <w:rsid w:val="317A7FF2"/>
    <w:rsid w:val="318B7D41"/>
    <w:rsid w:val="31ADEA31"/>
    <w:rsid w:val="31E3B16F"/>
    <w:rsid w:val="320E9FF6"/>
    <w:rsid w:val="33F36F7A"/>
    <w:rsid w:val="343B982F"/>
    <w:rsid w:val="344181E4"/>
    <w:rsid w:val="344CBDB1"/>
    <w:rsid w:val="344FCC7F"/>
    <w:rsid w:val="3504ED56"/>
    <w:rsid w:val="3608BC30"/>
    <w:rsid w:val="36D446FE"/>
    <w:rsid w:val="36D7D2D3"/>
    <w:rsid w:val="371EF9CA"/>
    <w:rsid w:val="37CAFE4E"/>
    <w:rsid w:val="37EFD89B"/>
    <w:rsid w:val="3812314E"/>
    <w:rsid w:val="38747CBC"/>
    <w:rsid w:val="39B54E76"/>
    <w:rsid w:val="39E5A7D9"/>
    <w:rsid w:val="39FD09CE"/>
    <w:rsid w:val="3A4DC528"/>
    <w:rsid w:val="3A687FB3"/>
    <w:rsid w:val="3A7F0B21"/>
    <w:rsid w:val="3B6C7425"/>
    <w:rsid w:val="3C405BB8"/>
    <w:rsid w:val="3CFB3EC1"/>
    <w:rsid w:val="3D191AB6"/>
    <w:rsid w:val="3D7A9306"/>
    <w:rsid w:val="3DA0AAB4"/>
    <w:rsid w:val="3DB0682C"/>
    <w:rsid w:val="3E1D4E37"/>
    <w:rsid w:val="3E399B42"/>
    <w:rsid w:val="3E4D8DF1"/>
    <w:rsid w:val="3E84C667"/>
    <w:rsid w:val="3E91784F"/>
    <w:rsid w:val="3EB0F9A0"/>
    <w:rsid w:val="3EE3A94A"/>
    <w:rsid w:val="3F28E33B"/>
    <w:rsid w:val="3F3CE0DA"/>
    <w:rsid w:val="3FD69CED"/>
    <w:rsid w:val="401ED060"/>
    <w:rsid w:val="405484FA"/>
    <w:rsid w:val="408CA967"/>
    <w:rsid w:val="4099641E"/>
    <w:rsid w:val="40E4C415"/>
    <w:rsid w:val="410B657E"/>
    <w:rsid w:val="411A7FDE"/>
    <w:rsid w:val="41F841A2"/>
    <w:rsid w:val="423E6781"/>
    <w:rsid w:val="4243C456"/>
    <w:rsid w:val="425D5BF2"/>
    <w:rsid w:val="428E173D"/>
    <w:rsid w:val="43529C51"/>
    <w:rsid w:val="43653B31"/>
    <w:rsid w:val="439219C5"/>
    <w:rsid w:val="43A4E833"/>
    <w:rsid w:val="43B9A731"/>
    <w:rsid w:val="43CDCB08"/>
    <w:rsid w:val="44053D26"/>
    <w:rsid w:val="44360925"/>
    <w:rsid w:val="444CC3CB"/>
    <w:rsid w:val="447A8435"/>
    <w:rsid w:val="4486415F"/>
    <w:rsid w:val="44C6D798"/>
    <w:rsid w:val="458978C1"/>
    <w:rsid w:val="45D5F794"/>
    <w:rsid w:val="45D8EAEF"/>
    <w:rsid w:val="46318584"/>
    <w:rsid w:val="46C0FF2A"/>
    <w:rsid w:val="46E11C7C"/>
    <w:rsid w:val="46E6ED82"/>
    <w:rsid w:val="47374E42"/>
    <w:rsid w:val="478E584B"/>
    <w:rsid w:val="47904D27"/>
    <w:rsid w:val="479B61DB"/>
    <w:rsid w:val="47B7892D"/>
    <w:rsid w:val="47FFA74A"/>
    <w:rsid w:val="481E0443"/>
    <w:rsid w:val="48303B39"/>
    <w:rsid w:val="48900857"/>
    <w:rsid w:val="496ACEA3"/>
    <w:rsid w:val="49AC8B09"/>
    <w:rsid w:val="49C21B3E"/>
    <w:rsid w:val="49EDB7FA"/>
    <w:rsid w:val="4A025768"/>
    <w:rsid w:val="4A465238"/>
    <w:rsid w:val="4B205B37"/>
    <w:rsid w:val="4CBB9420"/>
    <w:rsid w:val="4CD023CC"/>
    <w:rsid w:val="4CF51EBA"/>
    <w:rsid w:val="4DACBCFA"/>
    <w:rsid w:val="4DC9DA55"/>
    <w:rsid w:val="4E2008FB"/>
    <w:rsid w:val="4E88E753"/>
    <w:rsid w:val="4E8B74C7"/>
    <w:rsid w:val="4EDA2964"/>
    <w:rsid w:val="4F2D39BA"/>
    <w:rsid w:val="4F361A5E"/>
    <w:rsid w:val="4FC2ED3F"/>
    <w:rsid w:val="4FEF07F5"/>
    <w:rsid w:val="502FA4BB"/>
    <w:rsid w:val="50A7E4BA"/>
    <w:rsid w:val="519D0873"/>
    <w:rsid w:val="51B34B60"/>
    <w:rsid w:val="51C11D4B"/>
    <w:rsid w:val="52C3D23E"/>
    <w:rsid w:val="53179216"/>
    <w:rsid w:val="53977E75"/>
    <w:rsid w:val="5421B9E4"/>
    <w:rsid w:val="54488826"/>
    <w:rsid w:val="547F408C"/>
    <w:rsid w:val="5486EEA3"/>
    <w:rsid w:val="54AFF8D0"/>
    <w:rsid w:val="55A3369C"/>
    <w:rsid w:val="55A58640"/>
    <w:rsid w:val="55AAF201"/>
    <w:rsid w:val="55CCC246"/>
    <w:rsid w:val="55D53FD9"/>
    <w:rsid w:val="56990F87"/>
    <w:rsid w:val="56D61507"/>
    <w:rsid w:val="56F9A240"/>
    <w:rsid w:val="573C3735"/>
    <w:rsid w:val="575406DD"/>
    <w:rsid w:val="577BA916"/>
    <w:rsid w:val="57920454"/>
    <w:rsid w:val="579FB356"/>
    <w:rsid w:val="57AB3749"/>
    <w:rsid w:val="586848CC"/>
    <w:rsid w:val="58F06A5C"/>
    <w:rsid w:val="58FF10CB"/>
    <w:rsid w:val="59028B76"/>
    <w:rsid w:val="59A66B02"/>
    <w:rsid w:val="59B06226"/>
    <w:rsid w:val="5A93F0C0"/>
    <w:rsid w:val="5A9746F4"/>
    <w:rsid w:val="5AF0219A"/>
    <w:rsid w:val="5AF2B121"/>
    <w:rsid w:val="5B44F4C8"/>
    <w:rsid w:val="5B478785"/>
    <w:rsid w:val="5B7F301A"/>
    <w:rsid w:val="5BA649E2"/>
    <w:rsid w:val="5BD2FB77"/>
    <w:rsid w:val="5BE69007"/>
    <w:rsid w:val="5C33EF06"/>
    <w:rsid w:val="5CF76620"/>
    <w:rsid w:val="5D58B070"/>
    <w:rsid w:val="5D7B2138"/>
    <w:rsid w:val="5D8CACC3"/>
    <w:rsid w:val="5E55832F"/>
    <w:rsid w:val="5E97B3C8"/>
    <w:rsid w:val="5EB7F210"/>
    <w:rsid w:val="5EC4E320"/>
    <w:rsid w:val="5F12C3B4"/>
    <w:rsid w:val="5F3F29BE"/>
    <w:rsid w:val="5F6C2740"/>
    <w:rsid w:val="5FC44FF7"/>
    <w:rsid w:val="600F9DF9"/>
    <w:rsid w:val="60FBAA60"/>
    <w:rsid w:val="611A974E"/>
    <w:rsid w:val="6120BA5C"/>
    <w:rsid w:val="6144AB42"/>
    <w:rsid w:val="6194C346"/>
    <w:rsid w:val="619A36B1"/>
    <w:rsid w:val="61C2C832"/>
    <w:rsid w:val="61CA5C5C"/>
    <w:rsid w:val="61F22EDF"/>
    <w:rsid w:val="62E4C2E2"/>
    <w:rsid w:val="63629FED"/>
    <w:rsid w:val="638489B6"/>
    <w:rsid w:val="638B8246"/>
    <w:rsid w:val="63CC05C3"/>
    <w:rsid w:val="63D9F22E"/>
    <w:rsid w:val="63DCE68B"/>
    <w:rsid w:val="64415ECB"/>
    <w:rsid w:val="644BE69F"/>
    <w:rsid w:val="6681BCE9"/>
    <w:rsid w:val="66DC7BB5"/>
    <w:rsid w:val="66F368DE"/>
    <w:rsid w:val="6754CEF2"/>
    <w:rsid w:val="678777DD"/>
    <w:rsid w:val="67AEF632"/>
    <w:rsid w:val="67B5A44F"/>
    <w:rsid w:val="67D42590"/>
    <w:rsid w:val="67FAFFE5"/>
    <w:rsid w:val="682936EF"/>
    <w:rsid w:val="68D0B2C6"/>
    <w:rsid w:val="68D80F24"/>
    <w:rsid w:val="691175EF"/>
    <w:rsid w:val="69345B24"/>
    <w:rsid w:val="69442A55"/>
    <w:rsid w:val="69C9F436"/>
    <w:rsid w:val="6AC014BE"/>
    <w:rsid w:val="6AED1240"/>
    <w:rsid w:val="6B4676C7"/>
    <w:rsid w:val="6B58199E"/>
    <w:rsid w:val="6B7B6183"/>
    <w:rsid w:val="6BA89148"/>
    <w:rsid w:val="6BCCE008"/>
    <w:rsid w:val="6BF017CC"/>
    <w:rsid w:val="6C10085C"/>
    <w:rsid w:val="6C6F934C"/>
    <w:rsid w:val="6CA1D768"/>
    <w:rsid w:val="6CEA33B3"/>
    <w:rsid w:val="6D31F7C1"/>
    <w:rsid w:val="6D4320B9"/>
    <w:rsid w:val="6D4B5593"/>
    <w:rsid w:val="6D54D311"/>
    <w:rsid w:val="6D62B3E9"/>
    <w:rsid w:val="6DAB138E"/>
    <w:rsid w:val="6E7646FA"/>
    <w:rsid w:val="6E838849"/>
    <w:rsid w:val="6EB3990E"/>
    <w:rsid w:val="6EB43086"/>
    <w:rsid w:val="6EFEE8F1"/>
    <w:rsid w:val="6F17641E"/>
    <w:rsid w:val="6F24B56D"/>
    <w:rsid w:val="6FAB2166"/>
    <w:rsid w:val="6FD366F0"/>
    <w:rsid w:val="70137E85"/>
    <w:rsid w:val="7034F892"/>
    <w:rsid w:val="7044878C"/>
    <w:rsid w:val="71426219"/>
    <w:rsid w:val="714DD0BC"/>
    <w:rsid w:val="719FAF12"/>
    <w:rsid w:val="71C4DB94"/>
    <w:rsid w:val="726C0C33"/>
    <w:rsid w:val="7280A00E"/>
    <w:rsid w:val="735EF52D"/>
    <w:rsid w:val="735F4B45"/>
    <w:rsid w:val="738EE074"/>
    <w:rsid w:val="73DCD750"/>
    <w:rsid w:val="73F5C972"/>
    <w:rsid w:val="74372F9F"/>
    <w:rsid w:val="748936F3"/>
    <w:rsid w:val="74BE09DA"/>
    <w:rsid w:val="74FAC58E"/>
    <w:rsid w:val="753281D2"/>
    <w:rsid w:val="7547EB89"/>
    <w:rsid w:val="75D9F324"/>
    <w:rsid w:val="7601D5DE"/>
    <w:rsid w:val="76373D16"/>
    <w:rsid w:val="76BCE48B"/>
    <w:rsid w:val="76D7D350"/>
    <w:rsid w:val="770E4617"/>
    <w:rsid w:val="773231A9"/>
    <w:rsid w:val="7783A26E"/>
    <w:rsid w:val="77CAB837"/>
    <w:rsid w:val="780E6128"/>
    <w:rsid w:val="7821EE88"/>
    <w:rsid w:val="788C0C5D"/>
    <w:rsid w:val="791D1BEA"/>
    <w:rsid w:val="79444DEB"/>
    <w:rsid w:val="794C7BF0"/>
    <w:rsid w:val="79EA4143"/>
    <w:rsid w:val="79F9EB81"/>
    <w:rsid w:val="7A0C1A13"/>
    <w:rsid w:val="7A476D73"/>
    <w:rsid w:val="7A4E4E7B"/>
    <w:rsid w:val="7A58CBB7"/>
    <w:rsid w:val="7A9436F1"/>
    <w:rsid w:val="7AC63739"/>
    <w:rsid w:val="7AE0C05C"/>
    <w:rsid w:val="7BA379CB"/>
    <w:rsid w:val="7BA81D45"/>
    <w:rsid w:val="7C13B7C7"/>
    <w:rsid w:val="7C8386F3"/>
    <w:rsid w:val="7C8D66ED"/>
    <w:rsid w:val="7CA79601"/>
    <w:rsid w:val="7CFF5B5E"/>
    <w:rsid w:val="7D437C2C"/>
    <w:rsid w:val="7DE2680C"/>
    <w:rsid w:val="7E1DFD14"/>
    <w:rsid w:val="7FB16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4D7DD"/>
  <w15:docId w15:val="{9CF4B49B-27BA-4F42-8CAB-6C89ABF78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279"/>
    <w:pPr>
      <w:spacing w:after="0" w:line="240" w:lineRule="auto"/>
    </w:pPr>
    <w:rPr>
      <w:rFonts w:ascii="Tahoma" w:eastAsia="Times New Roman" w:hAnsi="Tahoma" w:cs="Tahom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6D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3A671B"/>
    <w:pPr>
      <w:spacing w:before="100" w:beforeAutospacing="1" w:after="100" w:afterAutospacing="1"/>
      <w:outlineLvl w:val="1"/>
    </w:pPr>
    <w:rPr>
      <w:rFonts w:ascii="Angsana New" w:hAnsi="Angsana New" w:cs="Angsana New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0C1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BF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CA8"/>
    <w:pPr>
      <w:ind w:left="720"/>
      <w:contextualSpacing/>
    </w:pPr>
  </w:style>
  <w:style w:type="table" w:styleId="TableGrid">
    <w:name w:val="Table Grid"/>
    <w:basedOn w:val="TableNormal"/>
    <w:uiPriority w:val="39"/>
    <w:rsid w:val="00DD1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E5996"/>
    <w:rPr>
      <w:color w:val="0563C1" w:themeColor="hyperlink"/>
      <w:u w:val="single"/>
    </w:rPr>
  </w:style>
  <w:style w:type="character" w:customStyle="1" w:styleId="1">
    <w:name w:val="การอ้างถึงที่ไม่ได้แก้ไข1"/>
    <w:basedOn w:val="DefaultParagraphFont"/>
    <w:uiPriority w:val="99"/>
    <w:semiHidden/>
    <w:unhideWhenUsed/>
    <w:rsid w:val="002E599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734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340F"/>
  </w:style>
  <w:style w:type="paragraph" w:styleId="Footer">
    <w:name w:val="footer"/>
    <w:basedOn w:val="Normal"/>
    <w:link w:val="FooterChar"/>
    <w:uiPriority w:val="99"/>
    <w:unhideWhenUsed/>
    <w:rsid w:val="00C734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340F"/>
  </w:style>
  <w:style w:type="paragraph" w:styleId="NoSpacing">
    <w:name w:val="No Spacing"/>
    <w:uiPriority w:val="1"/>
    <w:qFormat/>
    <w:rsid w:val="00947031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ED3F78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A671B"/>
    <w:rPr>
      <w:rFonts w:ascii="Angsana New" w:eastAsia="Times New Roman" w:hAnsi="Angsana New" w:cs="Angsana New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3A671B"/>
    <w:pPr>
      <w:spacing w:before="100" w:beforeAutospacing="1" w:after="100" w:afterAutospacing="1"/>
    </w:pPr>
    <w:rPr>
      <w:rFonts w:ascii="Angsana New" w:hAnsi="Angsana New" w:cs="Angsana New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06DE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styleId="Emphasis">
    <w:name w:val="Emphasis"/>
    <w:basedOn w:val="DefaultParagraphFont"/>
    <w:uiPriority w:val="20"/>
    <w:qFormat/>
    <w:rsid w:val="00817514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7B48"/>
    <w:rPr>
      <w:rFonts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B48"/>
    <w:rPr>
      <w:rFonts w:ascii="Tahoma" w:hAnsi="Tahoma" w:cs="Angsana New"/>
      <w:sz w:val="1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40C1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B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F44FAE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E1797F"/>
  </w:style>
  <w:style w:type="character" w:styleId="FollowedHyperlink">
    <w:name w:val="FollowedHyperlink"/>
    <w:basedOn w:val="DefaultParagraphFont"/>
    <w:uiPriority w:val="99"/>
    <w:semiHidden/>
    <w:unhideWhenUsed/>
    <w:rsid w:val="007303B6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06ABC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06ABC"/>
    <w:rPr>
      <w:rFonts w:ascii="Tahoma" w:eastAsia="Times New Roman" w:hAnsi="Tahoma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306ABC"/>
    <w:rPr>
      <w:sz w:val="32"/>
      <w:szCs w:val="32"/>
      <w:vertAlign w:val="superscript"/>
    </w:rPr>
  </w:style>
  <w:style w:type="paragraph" w:customStyle="1" w:styleId="sidebar-item">
    <w:name w:val="sidebar-item"/>
    <w:basedOn w:val="Normal"/>
    <w:rsid w:val="00E00C52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C0528F"/>
    <w:pPr>
      <w:spacing w:after="0" w:line="240" w:lineRule="auto"/>
    </w:pPr>
    <w:rPr>
      <w:rFonts w:ascii="Tahoma" w:eastAsia="Times New Roman" w:hAnsi="Tahoma" w:cs="Angsana New"/>
      <w:sz w:val="24"/>
      <w:szCs w:val="30"/>
    </w:rPr>
  </w:style>
  <w:style w:type="character" w:customStyle="1" w:styleId="normaltextrun">
    <w:name w:val="normaltextrun"/>
    <w:basedOn w:val="DefaultParagraphFont"/>
    <w:rsid w:val="007F7E1B"/>
  </w:style>
  <w:style w:type="character" w:customStyle="1" w:styleId="eop">
    <w:name w:val="eop"/>
    <w:basedOn w:val="DefaultParagraphFont"/>
    <w:rsid w:val="007F7E1B"/>
  </w:style>
  <w:style w:type="character" w:customStyle="1" w:styleId="spellingerror">
    <w:name w:val="spellingerror"/>
    <w:basedOn w:val="DefaultParagraphFont"/>
    <w:rsid w:val="00F0460E"/>
  </w:style>
  <w:style w:type="paragraph" w:customStyle="1" w:styleId="paragraph">
    <w:name w:val="paragraph"/>
    <w:basedOn w:val="Normal"/>
    <w:rsid w:val="00967F41"/>
    <w:pPr>
      <w:spacing w:before="100" w:beforeAutospacing="1" w:after="100" w:afterAutospacing="1"/>
    </w:pPr>
    <w:rPr>
      <w:rFonts w:ascii="Angsana New" w:hAnsi="Angsana New" w:cs="Angsana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1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95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05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2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64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9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2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2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22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4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6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39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5960861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5467629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0389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1553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88983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3470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5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5170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01823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39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55937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2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88316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6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20864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45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4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8465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5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99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3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7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42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9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83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9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0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27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2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2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2487">
          <w:marLeft w:val="0"/>
          <w:marRight w:val="0"/>
          <w:marTop w:val="150"/>
          <w:marBottom w:val="1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1778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40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341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3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8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30262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650406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95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0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33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69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5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8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0493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619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355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507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07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1118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38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83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39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4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32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694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91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30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34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963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83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76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58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55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73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80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89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387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78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01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56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690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0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747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24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74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42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00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82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2424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115215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5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81075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95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335803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738502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3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521100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657600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679617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469568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821560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568266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911694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324905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8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06791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7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5168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126827">
              <w:marLeft w:val="0"/>
              <w:marRight w:val="0"/>
              <w:marTop w:val="0"/>
              <w:marBottom w:val="15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190894">
                  <w:marLeft w:val="0"/>
                  <w:marRight w:val="0"/>
                  <w:marTop w:val="450"/>
                  <w:marBottom w:val="150"/>
                  <w:divBdr>
                    <w:top w:val="dashed" w:sz="6" w:space="0" w:color="089DE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8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2442">
          <w:marLeft w:val="0"/>
          <w:marRight w:val="0"/>
          <w:marTop w:val="6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784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4521">
                  <w:marLeft w:val="-225"/>
                  <w:marRight w:val="-22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68144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85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223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13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49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0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mac-thai"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scimath" TargetMode="Externa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microsoft.com/office/2007/relationships/hdphoto" Target="media/hdphoto2.wdp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FD60DE6-0B4D-4070-AD3A-5BE5ECC7F511}">
  <we:reference id="6a7bd4f3-0563-43af-8c08-79110eebdff6" version="1.1.4.0" store="EXCatalog" storeType="EXCatalog"/>
  <we:alternateReferences>
    <we:reference id="WA104381155" version="1.1.4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8B2B0-6E28-4F19-8CA1-3F464C440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2198</Words>
  <Characters>12529</Characters>
  <Application>Microsoft Office Word</Application>
  <DocSecurity>0</DocSecurity>
  <Lines>104</Lines>
  <Paragraphs>29</Paragraphs>
  <ScaleCrop>false</ScaleCrop>
  <Company/>
  <LinksUpToDate>false</LinksUpToDate>
  <CharactersWithSpaces>14698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JETSADA SIPTA</dc:creator>
  <cp:keywords/>
  <dc:description/>
  <cp:lastModifiedBy>CHANANYA MEEPAYUNG</cp:lastModifiedBy>
  <cp:revision>32</cp:revision>
  <cp:lastPrinted>2023-09-08T04:12:00Z</cp:lastPrinted>
  <dcterms:created xsi:type="dcterms:W3CDTF">2023-11-30T13:48:00Z</dcterms:created>
  <dcterms:modified xsi:type="dcterms:W3CDTF">2023-12-13T02:03:00Z</dcterms:modified>
</cp:coreProperties>
</file>